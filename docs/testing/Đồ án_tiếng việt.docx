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8E9F0" w14:textId="6535F842" w:rsidR="00A5604D" w:rsidRPr="00E75BFD" w:rsidRDefault="0002024D" w:rsidP="02CB6F50">
      <w:pPr>
        <w:ind w:firstLine="720"/>
        <w:jc w:val="center"/>
        <w:rPr>
          <w:rFonts w:asciiTheme="majorHAnsi" w:hAnsiTheme="majorHAnsi" w:cstheme="majorHAnsi"/>
          <w:b/>
          <w:bCs/>
          <w:sz w:val="32"/>
          <w:szCs w:val="32"/>
        </w:rPr>
      </w:pPr>
      <w:r w:rsidRPr="00E75BFD">
        <w:rPr>
          <w:rFonts w:asciiTheme="majorHAnsi" w:hAnsiTheme="majorHAnsi" w:cstheme="majorHAnsi"/>
          <w:b/>
          <w:bCs/>
          <w:noProof/>
          <w:sz w:val="32"/>
          <w:szCs w:val="32"/>
        </w:rPr>
        <mc:AlternateContent>
          <mc:Choice Requires="wps">
            <w:drawing>
              <wp:anchor distT="0" distB="0" distL="114300" distR="114300" simplePos="0" relativeHeight="251658241" behindDoc="0" locked="0" layoutInCell="1" allowOverlap="1" wp14:anchorId="472348F0" wp14:editId="17CF1884">
                <wp:simplePos x="0" y="0"/>
                <wp:positionH relativeFrom="margin">
                  <wp:posOffset>-106680</wp:posOffset>
                </wp:positionH>
                <wp:positionV relativeFrom="paragraph">
                  <wp:posOffset>3741420</wp:posOffset>
                </wp:positionV>
                <wp:extent cx="5831205" cy="1363980"/>
                <wp:effectExtent l="0" t="0" r="0" b="7620"/>
                <wp:wrapNone/>
                <wp:docPr id="653834305" name="Hộp Văn bản 4">
                  <a:extLst xmlns:a="http://schemas.openxmlformats.org/drawingml/2006/main">
                    <a:ext uri="{FF2B5EF4-FFF2-40B4-BE49-F238E27FC236}">
                      <a16:creationId xmlns:a16="http://schemas.microsoft.com/office/drawing/2014/main" id="{D0148FCC-BA0B-4EE0-9614-DAC2DEB67E1F}"/>
                    </a:ext>
                  </a:extLst>
                </wp:docPr>
                <wp:cNvGraphicFramePr/>
                <a:graphic xmlns:a="http://schemas.openxmlformats.org/drawingml/2006/main">
                  <a:graphicData uri="http://schemas.microsoft.com/office/word/2010/wordprocessingShape">
                    <wps:wsp>
                      <wps:cNvSpPr txBox="1"/>
                      <wps:spPr>
                        <a:xfrm>
                          <a:off x="0" y="0"/>
                          <a:ext cx="5831205" cy="13639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9A3260" w14:textId="77777777" w:rsidR="0002024D" w:rsidRPr="00E75BFD" w:rsidRDefault="0002024D" w:rsidP="00AB4E3B">
                            <w:pPr>
                              <w:jc w:val="center"/>
                              <w:rPr>
                                <w:rFonts w:ascii="Time news New Roman" w:hAnsi="Time news New Roman"/>
                                <w:b/>
                                <w:bCs/>
                                <w:sz w:val="40"/>
                                <w:szCs w:val="40"/>
                              </w:rPr>
                            </w:pPr>
                            <w:r w:rsidRPr="00E75BFD">
                              <w:rPr>
                                <w:rFonts w:ascii="Time news New Roman" w:hAnsi="Time news New Roman"/>
                                <w:b/>
                                <w:bCs/>
                                <w:sz w:val="40"/>
                                <w:szCs w:val="40"/>
                              </w:rPr>
                              <w:t xml:space="preserve">XÂY DỰNG VÀ KIỂM THỬ ỨNG DỤNG WEB </w:t>
                            </w:r>
                          </w:p>
                          <w:p w14:paraId="2D97DAB3" w14:textId="35ADBF8C" w:rsidR="0002024D" w:rsidRPr="00E75BFD" w:rsidRDefault="0002024D" w:rsidP="00AB4E3B">
                            <w:pPr>
                              <w:jc w:val="center"/>
                              <w:rPr>
                                <w:rFonts w:ascii="Time news New Roman" w:hAnsi="Time news New Roman"/>
                                <w:b/>
                                <w:bCs/>
                                <w:sz w:val="40"/>
                                <w:szCs w:val="40"/>
                              </w:rPr>
                            </w:pPr>
                            <w:r w:rsidRPr="00E75BFD">
                              <w:rPr>
                                <w:rFonts w:ascii="Time news New Roman" w:hAnsi="Time news New Roman"/>
                                <w:b/>
                                <w:bCs/>
                                <w:sz w:val="40"/>
                                <w:szCs w:val="40"/>
                              </w:rPr>
                              <w:t>MERN STORE SỬ DỤNG QUY TRÌNH CI/CD VÀ</w:t>
                            </w:r>
                          </w:p>
                          <w:p w14:paraId="36002EDB" w14:textId="6281EE17" w:rsidR="00403FEC" w:rsidRPr="00E75BFD" w:rsidRDefault="0002024D" w:rsidP="00AB4E3B">
                            <w:pPr>
                              <w:jc w:val="center"/>
                              <w:rPr>
                                <w:rFonts w:ascii="Time news New Roman" w:hAnsi="Time news New Roman"/>
                                <w:b/>
                                <w:bCs/>
                                <w:sz w:val="40"/>
                                <w:szCs w:val="40"/>
                              </w:rPr>
                            </w:pPr>
                            <w:r w:rsidRPr="00E75BFD">
                              <w:rPr>
                                <w:rFonts w:ascii="Time news New Roman" w:hAnsi="Time news New Roman"/>
                                <w:b/>
                                <w:bCs/>
                                <w:sz w:val="40"/>
                                <w:szCs w:val="40"/>
                              </w:rPr>
                              <w:t xml:space="preserve"> PHƯƠNG PHÁP AGILE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2348F0" id="_x0000_t202" coordsize="21600,21600" o:spt="202" path="m,l,21600r21600,l21600,xe">
                <v:stroke joinstyle="miter"/>
                <v:path gradientshapeok="t" o:connecttype="rect"/>
              </v:shapetype>
              <v:shape id="Hộp Văn bản 4" o:spid="_x0000_s1026" type="#_x0000_t202" style="position:absolute;left:0;text-align:left;margin-left:-8.4pt;margin-top:294.6pt;width:459.15pt;height:107.4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" filled="f" stroked="f">
                <v:textbox>
                  <w:txbxContent>
                    <w:p w14:paraId="659A3260" w14:textId="77777777" w:rsidR="0002024D" w:rsidRPr="00E75BFD" w:rsidRDefault="0002024D" w:rsidP="00AB4E3B">
                      <w:pPr>
                        <w:jc w:val="center"/>
                        <w:rPr>
                          <w:rFonts w:ascii="Time news New Roman" w:hAnsi="Time news New Roman"/>
                          <w:b/>
                          <w:bCs/>
                          <w:sz w:val="40"/>
                          <w:szCs w:val="40"/>
                        </w:rPr>
                      </w:pPr>
                      <w:r w:rsidRPr="00E75BFD">
                        <w:rPr>
                          <w:rFonts w:ascii="Time news New Roman" w:hAnsi="Time news New Roman"/>
                          <w:b/>
                          <w:bCs/>
                          <w:sz w:val="40"/>
                          <w:szCs w:val="40"/>
                        </w:rPr>
                        <w:t xml:space="preserve">XÂY DỰNG VÀ KIỂM THỬ ỨNG DỤNG WEB </w:t>
                      </w:r>
                    </w:p>
                    <w:p w14:paraId="2D97DAB3" w14:textId="35ADBF8C" w:rsidR="0002024D" w:rsidRPr="00E75BFD" w:rsidRDefault="0002024D" w:rsidP="00AB4E3B">
                      <w:pPr>
                        <w:jc w:val="center"/>
                        <w:rPr>
                          <w:rFonts w:ascii="Time news New Roman" w:hAnsi="Time news New Roman"/>
                          <w:b/>
                          <w:bCs/>
                          <w:sz w:val="40"/>
                          <w:szCs w:val="40"/>
                        </w:rPr>
                      </w:pPr>
                      <w:r w:rsidRPr="00E75BFD">
                        <w:rPr>
                          <w:rFonts w:ascii="Time news New Roman" w:hAnsi="Time news New Roman"/>
                          <w:b/>
                          <w:bCs/>
                          <w:sz w:val="40"/>
                          <w:szCs w:val="40"/>
                        </w:rPr>
                        <w:t>MERN STORE SỬ DỤNG QUY TRÌNH CI/CD VÀ</w:t>
                      </w:r>
                    </w:p>
                    <w:p w14:paraId="36002EDB" w14:textId="6281EE17" w:rsidR="00403FEC" w:rsidRPr="00E75BFD" w:rsidRDefault="0002024D" w:rsidP="00AB4E3B">
                      <w:pPr>
                        <w:jc w:val="center"/>
                        <w:rPr>
                          <w:rFonts w:ascii="Time news New Roman" w:hAnsi="Time news New Roman"/>
                          <w:b/>
                          <w:bCs/>
                          <w:sz w:val="40"/>
                          <w:szCs w:val="40"/>
                        </w:rPr>
                      </w:pPr>
                      <w:r w:rsidRPr="00E75BFD">
                        <w:rPr>
                          <w:rFonts w:ascii="Time news New Roman" w:hAnsi="Time news New Roman"/>
                          <w:b/>
                          <w:bCs/>
                          <w:sz w:val="40"/>
                          <w:szCs w:val="40"/>
                        </w:rPr>
                        <w:t xml:space="preserve"> PHƯƠNG PHÁP AGILE</w:t>
                      </w:r>
                    </w:p>
                  </w:txbxContent>
                </v:textbox>
                <w10:wrap anchorx="margin"/>
              </v:shape>
            </w:pict>
          </mc:Fallback>
        </mc:AlternateContent>
      </w:r>
      <w:r w:rsidRPr="00E75BFD">
        <w:rPr>
          <w:rFonts w:asciiTheme="majorHAnsi" w:hAnsiTheme="majorHAnsi" w:cstheme="majorHAnsi"/>
          <w:b/>
          <w:bCs/>
          <w:noProof/>
          <w:sz w:val="32"/>
          <w:szCs w:val="32"/>
        </w:rPr>
        <mc:AlternateContent>
          <mc:Choice Requires="wps">
            <w:drawing>
              <wp:anchor distT="0" distB="0" distL="114300" distR="114300" simplePos="0" relativeHeight="251658243" behindDoc="0" locked="0" layoutInCell="1" allowOverlap="1" wp14:anchorId="22784BEE" wp14:editId="0A2C74E3">
                <wp:simplePos x="0" y="0"/>
                <wp:positionH relativeFrom="column">
                  <wp:posOffset>838200</wp:posOffset>
                </wp:positionH>
                <wp:positionV relativeFrom="paragraph">
                  <wp:posOffset>8831580</wp:posOffset>
                </wp:positionV>
                <wp:extent cx="4084320" cy="350520"/>
                <wp:effectExtent l="0" t="0" r="0" b="0"/>
                <wp:wrapNone/>
                <wp:docPr id="1318729214" name="Hộp Văn bản 6">
                  <a:extLst xmlns:a="http://schemas.openxmlformats.org/drawingml/2006/main">
                    <a:ext uri="{FF2B5EF4-FFF2-40B4-BE49-F238E27FC236}">
                      <a16:creationId xmlns:a16="http://schemas.microsoft.com/office/drawing/2014/main" id="{8390A25D-4E53-4C1E-9DB0-6EDB1E0DB801}"/>
                    </a:ext>
                  </a:extLst>
                </wp:docPr>
                <wp:cNvGraphicFramePr/>
                <a:graphic xmlns:a="http://schemas.openxmlformats.org/drawingml/2006/main">
                  <a:graphicData uri="http://schemas.microsoft.com/office/word/2010/wordprocessingShape">
                    <wps:wsp>
                      <wps:cNvSpPr txBox="1"/>
                      <wps:spPr>
                        <a:xfrm>
                          <a:off x="0" y="0"/>
                          <a:ext cx="4084320" cy="3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F302B1" w14:textId="69122A9B" w:rsidR="00403FEC" w:rsidRPr="00E75BFD" w:rsidRDefault="0002024D" w:rsidP="00403FEC">
                            <w:pPr>
                              <w:rPr>
                                <w:rFonts w:ascii="Times New Roman" w:hAnsi="Times New Roman" w:cs="Times New Roman"/>
                              </w:rPr>
                            </w:pPr>
                            <w:r w:rsidRPr="00E75BFD">
                              <w:rPr>
                                <w:rFonts w:ascii="Times New Roman" w:hAnsi="Times New Roman" w:cs="Times New Roman"/>
                                <w:sz w:val="32"/>
                                <w:szCs w:val="32"/>
                              </w:rPr>
                              <w:t xml:space="preserve">Thành phố Hồ Chí Minh, tháng 12 năm 2025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84BEE" id="Hộp Văn bản 6" o:spid="_x0000_s1027" type="#_x0000_t202" style="position:absolute;left:0;text-align:left;margin-left:66pt;margin-top:695.4pt;width:321.6pt;height:27.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" filled="f" stroked="f">
                <v:textbox>
                  <w:txbxContent>
                    <w:p w14:paraId="11F302B1" w14:textId="69122A9B" w:rsidR="00403FEC" w:rsidRPr="00E75BFD" w:rsidRDefault="0002024D" w:rsidP="00403FEC">
                      <w:pPr>
                        <w:rPr>
                          <w:rFonts w:ascii="Times New Roman" w:hAnsi="Times New Roman" w:cs="Times New Roman"/>
                        </w:rPr>
                      </w:pPr>
                      <w:r w:rsidRPr="00E75BFD">
                        <w:rPr>
                          <w:rFonts w:ascii="Times New Roman" w:hAnsi="Times New Roman" w:cs="Times New Roman"/>
                          <w:sz w:val="32"/>
                          <w:szCs w:val="32"/>
                        </w:rPr>
                        <w:t xml:space="preserve">Thành phố Hồ Chí Minh, tháng 12 năm 2025 </w:t>
                      </w:r>
                    </w:p>
                  </w:txbxContent>
                </v:textbox>
              </v:shape>
            </w:pict>
          </mc:Fallback>
        </mc:AlternateContent>
      </w:r>
      <w:r w:rsidR="00EA6F4B" w:rsidRPr="00E75BFD">
        <w:rPr>
          <w:rFonts w:asciiTheme="majorHAnsi" w:hAnsiTheme="majorHAnsi" w:cstheme="majorHAnsi"/>
          <w:b/>
          <w:bCs/>
          <w:noProof/>
          <w:sz w:val="32"/>
          <w:szCs w:val="32"/>
        </w:rPr>
        <mc:AlternateContent>
          <mc:Choice Requires="wps">
            <w:drawing>
              <wp:anchor distT="0" distB="0" distL="114300" distR="114300" simplePos="0" relativeHeight="251658244" behindDoc="0" locked="0" layoutInCell="1" allowOverlap="1" wp14:anchorId="6DC8629A" wp14:editId="086E3783">
                <wp:simplePos x="0" y="0"/>
                <wp:positionH relativeFrom="margin">
                  <wp:align>center</wp:align>
                </wp:positionH>
                <wp:positionV relativeFrom="paragraph">
                  <wp:posOffset>2777490</wp:posOffset>
                </wp:positionV>
                <wp:extent cx="4019550" cy="869950"/>
                <wp:effectExtent l="0" t="0" r="0" b="6350"/>
                <wp:wrapNone/>
                <wp:docPr id="192373520" name="Hộp Văn bản 4"/>
                <wp:cNvGraphicFramePr/>
                <a:graphic xmlns:a="http://schemas.openxmlformats.org/drawingml/2006/main">
                  <a:graphicData uri="http://schemas.microsoft.com/office/word/2010/wordprocessingShape">
                    <wps:wsp>
                      <wps:cNvSpPr txBox="1"/>
                      <wps:spPr>
                        <a:xfrm>
                          <a:off x="0" y="0"/>
                          <a:ext cx="4019550" cy="869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C6C086" w14:textId="098CD63B" w:rsidR="00403FEC" w:rsidRPr="00E75BFD" w:rsidRDefault="00D83C5A" w:rsidP="00403FEC">
                            <w:pPr>
                              <w:jc w:val="center"/>
                              <w:rPr>
                                <w:rFonts w:ascii="Time news New Roman" w:hAnsi="Time news New Roman"/>
                                <w:sz w:val="32"/>
                                <w:szCs w:val="32"/>
                              </w:rPr>
                            </w:pPr>
                            <w:r w:rsidRPr="00E75BFD">
                              <w:rPr>
                                <w:rFonts w:ascii="Time news New Roman" w:hAnsi="Time news New Roman"/>
                                <w:sz w:val="32"/>
                                <w:szCs w:val="32"/>
                              </w:rPr>
                              <w:t>BÁO CÁO MÔN HỌC</w:t>
                            </w:r>
                          </w:p>
                          <w:p w14:paraId="2E5CD85C" w14:textId="1CC8C497" w:rsidR="00D83C5A" w:rsidRPr="00E75BFD" w:rsidRDefault="00D83C5A" w:rsidP="00D83C5A">
                            <w:pPr>
                              <w:jc w:val="center"/>
                              <w:rPr>
                                <w:rFonts w:ascii="Time news New Roman" w:hAnsi="Time news New Roman"/>
                                <w:sz w:val="32"/>
                                <w:szCs w:val="32"/>
                              </w:rPr>
                            </w:pPr>
                            <w:r w:rsidRPr="00E75BFD">
                              <w:rPr>
                                <w:rFonts w:ascii="Time news New Roman" w:hAnsi="Time news New Roman"/>
                                <w:sz w:val="32"/>
                                <w:szCs w:val="32"/>
                              </w:rPr>
                              <w:t>KIỂM THỬ PHẦN MỀM</w:t>
                            </w:r>
                          </w:p>
                          <w:p w14:paraId="4B2760C0" w14:textId="77777777" w:rsidR="00D83C5A" w:rsidRPr="00E75BFD" w:rsidRDefault="00D83C5A" w:rsidP="00403FEC">
                            <w:pPr>
                              <w:jc w:val="center"/>
                              <w:rPr>
                                <w:rFonts w:ascii="Time news New Roman" w:hAnsi="Time news New Roman"/>
                                <w:sz w:val="40"/>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8629A" id="_x0000_s1028" type="#_x0000_t202" style="position:absolute;left:0;text-align:left;margin-left:0;margin-top:218.7pt;width:316.5pt;height:68.5pt;z-index:2516582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" filled="f" stroked="f">
                <v:textbox>
                  <w:txbxContent>
                    <w:p w14:paraId="27C6C086" w14:textId="098CD63B" w:rsidR="00403FEC" w:rsidRPr="00E75BFD" w:rsidRDefault="00D83C5A" w:rsidP="00403FEC">
                      <w:pPr>
                        <w:jc w:val="center"/>
                        <w:rPr>
                          <w:rFonts w:ascii="Time news New Roman" w:hAnsi="Time news New Roman"/>
                          <w:sz w:val="32"/>
                          <w:szCs w:val="32"/>
                        </w:rPr>
                      </w:pPr>
                      <w:r w:rsidRPr="00E75BFD">
                        <w:rPr>
                          <w:rFonts w:ascii="Time news New Roman" w:hAnsi="Time news New Roman"/>
                          <w:sz w:val="32"/>
                          <w:szCs w:val="32"/>
                        </w:rPr>
                        <w:t>BÁO CÁO MÔN HỌC</w:t>
                      </w:r>
                    </w:p>
                    <w:p w14:paraId="2E5CD85C" w14:textId="1CC8C497" w:rsidR="00D83C5A" w:rsidRPr="00E75BFD" w:rsidRDefault="00D83C5A" w:rsidP="00D83C5A">
                      <w:pPr>
                        <w:jc w:val="center"/>
                        <w:rPr>
                          <w:rFonts w:ascii="Time news New Roman" w:hAnsi="Time news New Roman"/>
                          <w:sz w:val="32"/>
                          <w:szCs w:val="32"/>
                        </w:rPr>
                      </w:pPr>
                      <w:r w:rsidRPr="00E75BFD">
                        <w:rPr>
                          <w:rFonts w:ascii="Time news New Roman" w:hAnsi="Time news New Roman"/>
                          <w:sz w:val="32"/>
                          <w:szCs w:val="32"/>
                        </w:rPr>
                        <w:t>KIỂM THỬ PHẦN MỀM</w:t>
                      </w:r>
                    </w:p>
                    <w:p w14:paraId="4B2760C0" w14:textId="77777777" w:rsidR="00D83C5A" w:rsidRPr="00E75BFD" w:rsidRDefault="00D83C5A" w:rsidP="00403FEC">
                      <w:pPr>
                        <w:jc w:val="center"/>
                        <w:rPr>
                          <w:rFonts w:ascii="Time news New Roman" w:hAnsi="Time news New Roman"/>
                          <w:sz w:val="40"/>
                          <w:szCs w:val="32"/>
                        </w:rPr>
                      </w:pPr>
                    </w:p>
                  </w:txbxContent>
                </v:textbox>
                <w10:wrap anchorx="margin"/>
              </v:shape>
            </w:pict>
          </mc:Fallback>
        </mc:AlternateContent>
      </w:r>
      <w:r w:rsidR="00EA6F4B" w:rsidRPr="00E75BFD">
        <w:rPr>
          <w:noProof/>
        </w:rPr>
        <w:drawing>
          <wp:anchor distT="0" distB="0" distL="114300" distR="114300" simplePos="0" relativeHeight="251658248" behindDoc="0" locked="0" layoutInCell="1" allowOverlap="1" wp14:anchorId="1195BC90" wp14:editId="121BA360">
            <wp:simplePos x="0" y="0"/>
            <wp:positionH relativeFrom="margin">
              <wp:posOffset>2103755</wp:posOffset>
            </wp:positionH>
            <wp:positionV relativeFrom="paragraph">
              <wp:posOffset>1287780</wp:posOffset>
            </wp:positionV>
            <wp:extent cx="1356360" cy="1338664"/>
            <wp:effectExtent l="0" t="0" r="0" b="0"/>
            <wp:wrapSquare wrapText="bothSides"/>
            <wp:docPr id="329519369" name="Picture 139375879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356360" cy="1338664"/>
                    </a:xfrm>
                    <a:prstGeom prst="rect">
                      <a:avLst/>
                    </a:prstGeom>
                    <a:noFill/>
                    <a:ln>
                      <a:noFill/>
                    </a:ln>
                  </pic:spPr>
                </pic:pic>
              </a:graphicData>
            </a:graphic>
          </wp:anchor>
        </w:drawing>
      </w:r>
      <w:r w:rsidR="00D83C5A" w:rsidRPr="00E75BFD">
        <w:rPr>
          <w:noProof/>
        </w:rPr>
        <mc:AlternateContent>
          <mc:Choice Requires="wps">
            <w:drawing>
              <wp:anchor distT="0" distB="0" distL="114300" distR="114300" simplePos="0" relativeHeight="251658245" behindDoc="0" locked="0" layoutInCell="1" allowOverlap="1" wp14:anchorId="393C9AA0" wp14:editId="73799200">
                <wp:simplePos x="0" y="0"/>
                <wp:positionH relativeFrom="margin">
                  <wp:posOffset>263525</wp:posOffset>
                </wp:positionH>
                <wp:positionV relativeFrom="paragraph">
                  <wp:posOffset>200660</wp:posOffset>
                </wp:positionV>
                <wp:extent cx="5052060" cy="1028700"/>
                <wp:effectExtent l="0" t="0" r="0" b="0"/>
                <wp:wrapNone/>
                <wp:docPr id="26210607" name="Hộp Văn bản 1"/>
                <wp:cNvGraphicFramePr/>
                <a:graphic xmlns:a="http://schemas.openxmlformats.org/drawingml/2006/main">
                  <a:graphicData uri="http://schemas.microsoft.com/office/word/2010/wordprocessingShape">
                    <wps:wsp>
                      <wps:cNvSpPr txBox="1"/>
                      <wps:spPr>
                        <a:xfrm>
                          <a:off x="0" y="0"/>
                          <a:ext cx="5052060" cy="1028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54716C" w14:textId="7B12F521" w:rsidR="00D83C5A" w:rsidRPr="00E75BFD" w:rsidRDefault="00D83C5A" w:rsidP="00D83C5A">
                            <w:pPr>
                              <w:spacing w:after="112"/>
                              <w:jc w:val="center"/>
                              <w:rPr>
                                <w:rFonts w:ascii="Times New Roman" w:hAnsi="Times New Roman" w:cs="Times New Roman"/>
                                <w:b/>
                                <w:bCs/>
                                <w:sz w:val="28"/>
                                <w:szCs w:val="28"/>
                              </w:rPr>
                            </w:pPr>
                            <w:r w:rsidRPr="00E75BFD">
                              <w:rPr>
                                <w:rFonts w:ascii="Times New Roman" w:hAnsi="Times New Roman" w:cs="Times New Roman"/>
                                <w:b/>
                                <w:bCs/>
                                <w:sz w:val="28"/>
                                <w:szCs w:val="28"/>
                              </w:rPr>
                              <w:t>UỶ BAN NHÂN DÂN THÀNH PHỐ HỒ CHÍ MINH</w:t>
                            </w:r>
                          </w:p>
                          <w:p w14:paraId="74BB7B7B" w14:textId="6BA6E963" w:rsidR="00D83C5A" w:rsidRPr="00E75BFD" w:rsidRDefault="00D83C5A" w:rsidP="000B6B9B">
                            <w:pPr>
                              <w:jc w:val="center"/>
                              <w:rPr>
                                <w:rFonts w:ascii="Times New Roman" w:hAnsi="Times New Roman" w:cs="Times New Roman"/>
                                <w:b/>
                                <w:bCs/>
                                <w:sz w:val="28"/>
                                <w:szCs w:val="28"/>
                              </w:rPr>
                            </w:pPr>
                            <w:r w:rsidRPr="00E75BFD">
                              <w:rPr>
                                <w:rFonts w:ascii="Times New Roman" w:hAnsi="Times New Roman" w:cs="Times New Roman"/>
                                <w:b/>
                                <w:bCs/>
                                <w:sz w:val="28"/>
                                <w:szCs w:val="28"/>
                              </w:rPr>
                              <w:t>TRƯỜNG ĐẠI HỌC SÀI GÒN</w:t>
                            </w:r>
                          </w:p>
                          <w:p w14:paraId="08915157" w14:textId="300E9EC6" w:rsidR="000B6B9B" w:rsidRPr="00E75BFD" w:rsidRDefault="00D83C5A" w:rsidP="00D83C5A">
                            <w:pPr>
                              <w:jc w:val="center"/>
                              <w:rPr>
                                <w:rFonts w:ascii="Times New Roman" w:hAnsi="Times New Roman" w:cs="Times New Roman"/>
                                <w:b/>
                                <w:bCs/>
                                <w:sz w:val="28"/>
                                <w:szCs w:val="28"/>
                              </w:rPr>
                            </w:pPr>
                            <w:r w:rsidRPr="00E75BFD">
                              <w:rPr>
                                <w:rFonts w:ascii="Times New Roman" w:hAnsi="Times New Roman" w:cs="Times New Roman"/>
                                <w:b/>
                                <w:bCs/>
                                <w:sz w:val="28"/>
                                <w:szCs w:val="2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C9AA0" id="Hộp Văn bản 1" o:spid="_x0000_s1029" type="#_x0000_t202" style="position:absolute;left:0;text-align:left;margin-left:20.75pt;margin-top:15.8pt;width:397.8pt;height:81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" filled="f" stroked="f">
                <v:textbox>
                  <w:txbxContent>
                    <w:p w14:paraId="7D54716C" w14:textId="7B12F521" w:rsidR="00D83C5A" w:rsidRPr="00E75BFD" w:rsidRDefault="00D83C5A" w:rsidP="00D83C5A">
                      <w:pPr>
                        <w:spacing w:after="112"/>
                        <w:jc w:val="center"/>
                        <w:rPr>
                          <w:rFonts w:ascii="Times New Roman" w:hAnsi="Times New Roman" w:cs="Times New Roman"/>
                          <w:b/>
                          <w:bCs/>
                          <w:sz w:val="28"/>
                          <w:szCs w:val="28"/>
                        </w:rPr>
                      </w:pPr>
                      <w:r w:rsidRPr="00E75BFD">
                        <w:rPr>
                          <w:rFonts w:ascii="Times New Roman" w:hAnsi="Times New Roman" w:cs="Times New Roman"/>
                          <w:b/>
                          <w:bCs/>
                          <w:sz w:val="28"/>
                          <w:szCs w:val="28"/>
                        </w:rPr>
                        <w:t>UỶ BAN NHÂN DÂN THÀNH PHỐ HỒ CHÍ MINH</w:t>
                      </w:r>
                    </w:p>
                    <w:p w14:paraId="74BB7B7B" w14:textId="6BA6E963" w:rsidR="00D83C5A" w:rsidRPr="00E75BFD" w:rsidRDefault="00D83C5A" w:rsidP="000B6B9B">
                      <w:pPr>
                        <w:jc w:val="center"/>
                        <w:rPr>
                          <w:rFonts w:ascii="Times New Roman" w:hAnsi="Times New Roman" w:cs="Times New Roman"/>
                          <w:b/>
                          <w:bCs/>
                          <w:sz w:val="28"/>
                          <w:szCs w:val="28"/>
                        </w:rPr>
                      </w:pPr>
                      <w:r w:rsidRPr="00E75BFD">
                        <w:rPr>
                          <w:rFonts w:ascii="Times New Roman" w:hAnsi="Times New Roman" w:cs="Times New Roman"/>
                          <w:b/>
                          <w:bCs/>
                          <w:sz w:val="28"/>
                          <w:szCs w:val="28"/>
                        </w:rPr>
                        <w:t>TRƯỜNG ĐẠI HỌC SÀI GÒN</w:t>
                      </w:r>
                    </w:p>
                    <w:p w14:paraId="08915157" w14:textId="300E9EC6" w:rsidR="000B6B9B" w:rsidRPr="00E75BFD" w:rsidRDefault="00D83C5A" w:rsidP="00D83C5A">
                      <w:pPr>
                        <w:jc w:val="center"/>
                        <w:rPr>
                          <w:rFonts w:ascii="Times New Roman" w:hAnsi="Times New Roman" w:cs="Times New Roman"/>
                          <w:b/>
                          <w:bCs/>
                          <w:sz w:val="28"/>
                          <w:szCs w:val="28"/>
                        </w:rPr>
                      </w:pPr>
                      <w:r w:rsidRPr="00E75BFD">
                        <w:rPr>
                          <w:rFonts w:ascii="Times New Roman" w:hAnsi="Times New Roman" w:cs="Times New Roman"/>
                          <w:b/>
                          <w:bCs/>
                          <w:sz w:val="28"/>
                          <w:szCs w:val="28"/>
                        </w:rPr>
                        <w:t>KHOA CÔNG NGHỆ THÔNG TIN</w:t>
                      </w:r>
                    </w:p>
                  </w:txbxContent>
                </v:textbox>
                <w10:wrap anchorx="margin"/>
              </v:shape>
            </w:pict>
          </mc:Fallback>
        </mc:AlternateContent>
      </w:r>
      <w:r w:rsidR="00004FA6" w:rsidRPr="00E75BFD">
        <w:rPr>
          <w:rFonts w:asciiTheme="majorHAnsi" w:hAnsiTheme="majorHAnsi" w:cstheme="majorHAnsi"/>
          <w:b/>
          <w:bCs/>
          <w:noProof/>
          <w:sz w:val="32"/>
          <w:szCs w:val="32"/>
        </w:rPr>
        <mc:AlternateContent>
          <mc:Choice Requires="wps">
            <w:drawing>
              <wp:anchor distT="0" distB="0" distL="114300" distR="114300" simplePos="0" relativeHeight="251658242" behindDoc="0" locked="0" layoutInCell="1" allowOverlap="1" wp14:anchorId="5C0F97AB" wp14:editId="000A7DC0">
                <wp:simplePos x="0" y="0"/>
                <wp:positionH relativeFrom="column">
                  <wp:posOffset>2081561</wp:posOffset>
                </wp:positionH>
                <wp:positionV relativeFrom="paragraph">
                  <wp:posOffset>5657385</wp:posOffset>
                </wp:positionV>
                <wp:extent cx="3939540" cy="2304586"/>
                <wp:effectExtent l="0" t="0" r="0" b="635"/>
                <wp:wrapNone/>
                <wp:docPr id="1620545323" name="Hộp Văn bản 5">
                  <a:extLst xmlns:a="http://schemas.openxmlformats.org/drawingml/2006/main">
                    <a:ext uri="{FF2B5EF4-FFF2-40B4-BE49-F238E27FC236}">
                      <a16:creationId xmlns:a16="http://schemas.microsoft.com/office/drawing/2014/main" id="{F5D327AC-2821-474F-9C1D-DAFFDE36DE11}"/>
                    </a:ext>
                  </a:extLst>
                </wp:docPr>
                <wp:cNvGraphicFramePr/>
                <a:graphic xmlns:a="http://schemas.openxmlformats.org/drawingml/2006/main">
                  <a:graphicData uri="http://schemas.microsoft.com/office/word/2010/wordprocessingShape">
                    <wps:wsp>
                      <wps:cNvSpPr txBox="1"/>
                      <wps:spPr>
                        <a:xfrm>
                          <a:off x="0" y="0"/>
                          <a:ext cx="3939540" cy="23045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34EBF6" w14:textId="4B651066" w:rsidR="00403FEC" w:rsidRPr="00E75BFD" w:rsidRDefault="00D83C5A" w:rsidP="00403FEC">
                            <w:pPr>
                              <w:rPr>
                                <w:rFonts w:ascii="Time s New Roman" w:hAnsi="Time s New Roman"/>
                                <w:sz w:val="28"/>
                                <w:szCs w:val="28"/>
                              </w:rPr>
                            </w:pPr>
                            <w:r w:rsidRPr="00E75BFD">
                              <w:rPr>
                                <w:rFonts w:ascii="Time s New Roman" w:hAnsi="Time s New Roman"/>
                                <w:sz w:val="28"/>
                                <w:szCs w:val="28"/>
                              </w:rPr>
                              <w:t>Tác giả</w:t>
                            </w:r>
                            <w:r w:rsidR="00403FEC" w:rsidRPr="00E75BFD">
                              <w:rPr>
                                <w:rFonts w:ascii="Time s New Roman" w:hAnsi="Time s New Roman"/>
                                <w:sz w:val="28"/>
                                <w:szCs w:val="28"/>
                              </w:rPr>
                              <w:t xml:space="preserve">: </w:t>
                            </w:r>
                          </w:p>
                          <w:p w14:paraId="124CF803" w14:textId="2DDFD64C" w:rsidR="00403FEC" w:rsidRPr="00E75BFD" w:rsidRDefault="00A77255" w:rsidP="00A77255">
                            <w:pPr>
                              <w:rPr>
                                <w:rFonts w:ascii="Time s New Roman" w:hAnsi="Time s New Roman"/>
                                <w:b/>
                                <w:bCs/>
                                <w:sz w:val="28"/>
                                <w:szCs w:val="28"/>
                              </w:rPr>
                            </w:pPr>
                            <w:r w:rsidRPr="00E75BFD">
                              <w:rPr>
                                <w:rFonts w:ascii="Time s New Roman" w:hAnsi="Time s New Roman"/>
                                <w:b/>
                                <w:bCs/>
                                <w:sz w:val="28"/>
                                <w:szCs w:val="28"/>
                              </w:rPr>
                              <w:t xml:space="preserve">Võ Kiều Anh </w:t>
                            </w:r>
                            <w:r w:rsidR="00403FEC" w:rsidRPr="00E75BFD">
                              <w:rPr>
                                <w:rFonts w:ascii="Time s New Roman" w:hAnsi="Time s New Roman"/>
                                <w:b/>
                                <w:bCs/>
                                <w:sz w:val="28"/>
                                <w:szCs w:val="28"/>
                              </w:rPr>
                              <w:t xml:space="preserve"> – 3122411009</w:t>
                            </w:r>
                          </w:p>
                          <w:p w14:paraId="2DD3550C" w14:textId="51B33201" w:rsidR="00403FEC" w:rsidRPr="00E75BFD" w:rsidRDefault="00A77255" w:rsidP="00403FEC">
                            <w:pPr>
                              <w:rPr>
                                <w:rFonts w:ascii="Time s New Roman" w:hAnsi="Time s New Roman"/>
                                <w:b/>
                                <w:bCs/>
                                <w:sz w:val="28"/>
                                <w:szCs w:val="28"/>
                              </w:rPr>
                            </w:pPr>
                            <w:r w:rsidRPr="00E75BFD">
                              <w:rPr>
                                <w:rFonts w:ascii="Time s New Roman" w:hAnsi="Time s New Roman"/>
                                <w:b/>
                                <w:bCs/>
                                <w:sz w:val="28"/>
                                <w:szCs w:val="28"/>
                              </w:rPr>
                              <w:t xml:space="preserve">Đặng Nguyễn Tâm Như </w:t>
                            </w:r>
                            <w:r w:rsidR="00403FEC" w:rsidRPr="00E75BFD">
                              <w:rPr>
                                <w:rFonts w:ascii="Time s New Roman" w:hAnsi="Time s New Roman"/>
                                <w:b/>
                                <w:bCs/>
                                <w:sz w:val="28"/>
                                <w:szCs w:val="28"/>
                              </w:rPr>
                              <w:t>– 3122411142</w:t>
                            </w:r>
                          </w:p>
                          <w:p w14:paraId="1F726B8D" w14:textId="04274FCF" w:rsidR="00403FEC" w:rsidRPr="00E75BFD" w:rsidRDefault="00A77255" w:rsidP="00403FEC">
                            <w:pPr>
                              <w:rPr>
                                <w:rFonts w:ascii="Time s New Roman" w:hAnsi="Time s New Roman"/>
                                <w:b/>
                                <w:bCs/>
                                <w:sz w:val="28"/>
                                <w:szCs w:val="28"/>
                              </w:rPr>
                            </w:pPr>
                            <w:r w:rsidRPr="00E75BFD">
                              <w:rPr>
                                <w:rFonts w:ascii="Time s New Roman" w:hAnsi="Time s New Roman"/>
                                <w:b/>
                                <w:bCs/>
                                <w:sz w:val="28"/>
                                <w:szCs w:val="28"/>
                              </w:rPr>
                              <w:t xml:space="preserve">Phạm Nguyễn Minh Châu </w:t>
                            </w:r>
                            <w:r w:rsidR="00403FEC" w:rsidRPr="00E75BFD">
                              <w:rPr>
                                <w:rFonts w:ascii="Time s New Roman" w:hAnsi="Time s New Roman"/>
                                <w:b/>
                                <w:bCs/>
                                <w:sz w:val="28"/>
                                <w:szCs w:val="28"/>
                              </w:rPr>
                              <w:t xml:space="preserve"> – 3122411021</w:t>
                            </w:r>
                          </w:p>
                          <w:p w14:paraId="0394D0ED" w14:textId="5687F3C4" w:rsidR="00403FEC" w:rsidRPr="00E75BFD" w:rsidRDefault="00A77255" w:rsidP="00403FEC">
                            <w:pPr>
                              <w:rPr>
                                <w:rFonts w:ascii="Time s New Roman" w:hAnsi="Time s New Roman"/>
                                <w:b/>
                                <w:bCs/>
                                <w:sz w:val="28"/>
                                <w:szCs w:val="28"/>
                              </w:rPr>
                            </w:pPr>
                            <w:r w:rsidRPr="00E75BFD">
                              <w:rPr>
                                <w:rFonts w:ascii="Time s New Roman" w:hAnsi="Time s New Roman"/>
                                <w:b/>
                                <w:bCs/>
                                <w:sz w:val="28"/>
                                <w:szCs w:val="28"/>
                              </w:rPr>
                              <w:t>Lớp</w:t>
                            </w:r>
                            <w:r w:rsidR="00403FEC" w:rsidRPr="00E75BFD">
                              <w:rPr>
                                <w:rFonts w:ascii="Time s New Roman" w:hAnsi="Time s New Roman"/>
                                <w:b/>
                                <w:bCs/>
                                <w:sz w:val="28"/>
                                <w:szCs w:val="28"/>
                              </w:rPr>
                              <w:t>: DCT122C5</w:t>
                            </w:r>
                          </w:p>
                          <w:p w14:paraId="7F1FB942" w14:textId="7C451B15" w:rsidR="00403FEC" w:rsidRPr="00E75BFD" w:rsidRDefault="00A77255" w:rsidP="00403FEC">
                            <w:pPr>
                              <w:rPr>
                                <w:rFonts w:ascii="Times New Roman" w:hAnsi="Times New Roman" w:cs="Times New Roman"/>
                                <w:b/>
                                <w:bCs/>
                                <w:sz w:val="28"/>
                                <w:szCs w:val="28"/>
                              </w:rPr>
                            </w:pPr>
                            <w:r w:rsidRPr="00E75BFD">
                              <w:rPr>
                                <w:rFonts w:ascii="Times New Roman" w:hAnsi="Times New Roman" w:cs="Times New Roman"/>
                                <w:b/>
                                <w:bCs/>
                                <w:sz w:val="28"/>
                                <w:szCs w:val="28"/>
                              </w:rPr>
                              <w:t xml:space="preserve">GVHD </w:t>
                            </w:r>
                            <w:r w:rsidR="00D9021A" w:rsidRPr="00E75BFD">
                              <w:rPr>
                                <w:rFonts w:ascii="Times New Roman" w:hAnsi="Times New Roman" w:cs="Times New Roman"/>
                                <w:b/>
                                <w:bCs/>
                                <w:sz w:val="28"/>
                                <w:szCs w:val="28"/>
                              </w:rPr>
                              <w:t>:</w:t>
                            </w:r>
                            <w:r w:rsidR="00A76936" w:rsidRPr="00E75BFD">
                              <w:rPr>
                                <w:rFonts w:ascii="Times New Roman" w:hAnsi="Times New Roman" w:cs="Times New Roman"/>
                                <w:b/>
                                <w:bCs/>
                                <w:sz w:val="28"/>
                                <w:szCs w:val="28"/>
                              </w:rPr>
                              <w:t xml:space="preserve"> </w:t>
                            </w:r>
                            <w:r w:rsidRPr="00E75BFD">
                              <w:rPr>
                                <w:rFonts w:ascii="Times New Roman" w:hAnsi="Times New Roman" w:cs="Times New Roman"/>
                                <w:b/>
                                <w:bCs/>
                                <w:sz w:val="28"/>
                                <w:szCs w:val="28"/>
                              </w:rPr>
                              <w:t>Đỗ Như Tài</w:t>
                            </w:r>
                          </w:p>
                          <w:p w14:paraId="1B9BCDC8" w14:textId="77777777" w:rsidR="00A76936" w:rsidRPr="00E75BFD" w:rsidRDefault="00A76936" w:rsidP="00403FEC">
                            <w:pPr>
                              <w:rPr>
                                <w:rFonts w:ascii="Times New Roman" w:hAnsi="Times New Roman" w:cs="Times New Roman"/>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97AB" id="Hộp Văn bản 5" o:spid="_x0000_s1030" type="#_x0000_t202" style="position:absolute;left:0;text-align:left;margin-left:163.9pt;margin-top:445.45pt;width:310.2pt;height:181.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" filled="f" stroked="f">
                <v:textbox>
                  <w:txbxContent>
                    <w:p w14:paraId="1D34EBF6" w14:textId="4B651066" w:rsidR="00403FEC" w:rsidRPr="00E75BFD" w:rsidRDefault="00D83C5A" w:rsidP="00403FEC">
                      <w:pPr>
                        <w:rPr>
                          <w:rFonts w:ascii="Time s New Roman" w:hAnsi="Time s New Roman"/>
                          <w:sz w:val="28"/>
                          <w:szCs w:val="28"/>
                        </w:rPr>
                      </w:pPr>
                      <w:r w:rsidRPr="00E75BFD">
                        <w:rPr>
                          <w:rFonts w:ascii="Time s New Roman" w:hAnsi="Time s New Roman"/>
                          <w:sz w:val="28"/>
                          <w:szCs w:val="28"/>
                        </w:rPr>
                        <w:t>Tác giả</w:t>
                      </w:r>
                      <w:r w:rsidR="00403FEC" w:rsidRPr="00E75BFD">
                        <w:rPr>
                          <w:rFonts w:ascii="Time s New Roman" w:hAnsi="Time s New Roman"/>
                          <w:sz w:val="28"/>
                          <w:szCs w:val="28"/>
                        </w:rPr>
                        <w:t xml:space="preserve">: </w:t>
                      </w:r>
                    </w:p>
                    <w:p w14:paraId="124CF803" w14:textId="2DDFD64C" w:rsidR="00403FEC" w:rsidRPr="00E75BFD" w:rsidRDefault="00A77255" w:rsidP="00A77255">
                      <w:pPr>
                        <w:rPr>
                          <w:rFonts w:ascii="Time s New Roman" w:hAnsi="Time s New Roman"/>
                          <w:b/>
                          <w:bCs/>
                          <w:sz w:val="28"/>
                          <w:szCs w:val="28"/>
                        </w:rPr>
                      </w:pPr>
                      <w:r w:rsidRPr="00E75BFD">
                        <w:rPr>
                          <w:rFonts w:ascii="Time s New Roman" w:hAnsi="Time s New Roman"/>
                          <w:b/>
                          <w:bCs/>
                          <w:sz w:val="28"/>
                          <w:szCs w:val="28"/>
                        </w:rPr>
                        <w:t xml:space="preserve">Võ Kiều Anh </w:t>
                      </w:r>
                      <w:r w:rsidR="00403FEC" w:rsidRPr="00E75BFD">
                        <w:rPr>
                          <w:rFonts w:ascii="Time s New Roman" w:hAnsi="Time s New Roman"/>
                          <w:b/>
                          <w:bCs/>
                          <w:sz w:val="28"/>
                          <w:szCs w:val="28"/>
                        </w:rPr>
                        <w:t xml:space="preserve"> – 3122411009</w:t>
                      </w:r>
                    </w:p>
                    <w:p w14:paraId="2DD3550C" w14:textId="51B33201" w:rsidR="00403FEC" w:rsidRPr="00E75BFD" w:rsidRDefault="00A77255" w:rsidP="00403FEC">
                      <w:pPr>
                        <w:rPr>
                          <w:rFonts w:ascii="Time s New Roman" w:hAnsi="Time s New Roman"/>
                          <w:b/>
                          <w:bCs/>
                          <w:sz w:val="28"/>
                          <w:szCs w:val="28"/>
                        </w:rPr>
                      </w:pPr>
                      <w:r w:rsidRPr="00E75BFD">
                        <w:rPr>
                          <w:rFonts w:ascii="Time s New Roman" w:hAnsi="Time s New Roman"/>
                          <w:b/>
                          <w:bCs/>
                          <w:sz w:val="28"/>
                          <w:szCs w:val="28"/>
                        </w:rPr>
                        <w:t xml:space="preserve">Đặng Nguyễn Tâm Như </w:t>
                      </w:r>
                      <w:r w:rsidR="00403FEC" w:rsidRPr="00E75BFD">
                        <w:rPr>
                          <w:rFonts w:ascii="Time s New Roman" w:hAnsi="Time s New Roman"/>
                          <w:b/>
                          <w:bCs/>
                          <w:sz w:val="28"/>
                          <w:szCs w:val="28"/>
                        </w:rPr>
                        <w:t>– 3122411142</w:t>
                      </w:r>
                    </w:p>
                    <w:p w14:paraId="1F726B8D" w14:textId="04274FCF" w:rsidR="00403FEC" w:rsidRPr="00E75BFD" w:rsidRDefault="00A77255" w:rsidP="00403FEC">
                      <w:pPr>
                        <w:rPr>
                          <w:rFonts w:ascii="Time s New Roman" w:hAnsi="Time s New Roman"/>
                          <w:b/>
                          <w:bCs/>
                          <w:sz w:val="28"/>
                          <w:szCs w:val="28"/>
                        </w:rPr>
                      </w:pPr>
                      <w:r w:rsidRPr="00E75BFD">
                        <w:rPr>
                          <w:rFonts w:ascii="Time s New Roman" w:hAnsi="Time s New Roman"/>
                          <w:b/>
                          <w:bCs/>
                          <w:sz w:val="28"/>
                          <w:szCs w:val="28"/>
                        </w:rPr>
                        <w:t xml:space="preserve">Phạm Nguyễn Minh Châu </w:t>
                      </w:r>
                      <w:r w:rsidR="00403FEC" w:rsidRPr="00E75BFD">
                        <w:rPr>
                          <w:rFonts w:ascii="Time s New Roman" w:hAnsi="Time s New Roman"/>
                          <w:b/>
                          <w:bCs/>
                          <w:sz w:val="28"/>
                          <w:szCs w:val="28"/>
                        </w:rPr>
                        <w:t xml:space="preserve"> – 3122411021</w:t>
                      </w:r>
                    </w:p>
                    <w:p w14:paraId="0394D0ED" w14:textId="5687F3C4" w:rsidR="00403FEC" w:rsidRPr="00E75BFD" w:rsidRDefault="00A77255" w:rsidP="00403FEC">
                      <w:pPr>
                        <w:rPr>
                          <w:rFonts w:ascii="Time s New Roman" w:hAnsi="Time s New Roman"/>
                          <w:b/>
                          <w:bCs/>
                          <w:sz w:val="28"/>
                          <w:szCs w:val="28"/>
                        </w:rPr>
                      </w:pPr>
                      <w:r w:rsidRPr="00E75BFD">
                        <w:rPr>
                          <w:rFonts w:ascii="Time s New Roman" w:hAnsi="Time s New Roman"/>
                          <w:b/>
                          <w:bCs/>
                          <w:sz w:val="28"/>
                          <w:szCs w:val="28"/>
                        </w:rPr>
                        <w:t>Lớp</w:t>
                      </w:r>
                      <w:r w:rsidR="00403FEC" w:rsidRPr="00E75BFD">
                        <w:rPr>
                          <w:rFonts w:ascii="Time s New Roman" w:hAnsi="Time s New Roman"/>
                          <w:b/>
                          <w:bCs/>
                          <w:sz w:val="28"/>
                          <w:szCs w:val="28"/>
                        </w:rPr>
                        <w:t>: DCT122C5</w:t>
                      </w:r>
                    </w:p>
                    <w:p w14:paraId="7F1FB942" w14:textId="7C451B15" w:rsidR="00403FEC" w:rsidRPr="00E75BFD" w:rsidRDefault="00A77255" w:rsidP="00403FEC">
                      <w:pPr>
                        <w:rPr>
                          <w:rFonts w:ascii="Times New Roman" w:hAnsi="Times New Roman" w:cs="Times New Roman"/>
                          <w:b/>
                          <w:bCs/>
                          <w:sz w:val="28"/>
                          <w:szCs w:val="28"/>
                        </w:rPr>
                      </w:pPr>
                      <w:r w:rsidRPr="00E75BFD">
                        <w:rPr>
                          <w:rFonts w:ascii="Times New Roman" w:hAnsi="Times New Roman" w:cs="Times New Roman"/>
                          <w:b/>
                          <w:bCs/>
                          <w:sz w:val="28"/>
                          <w:szCs w:val="28"/>
                        </w:rPr>
                        <w:t xml:space="preserve">GVHD </w:t>
                      </w:r>
                      <w:r w:rsidR="00D9021A" w:rsidRPr="00E75BFD">
                        <w:rPr>
                          <w:rFonts w:ascii="Times New Roman" w:hAnsi="Times New Roman" w:cs="Times New Roman"/>
                          <w:b/>
                          <w:bCs/>
                          <w:sz w:val="28"/>
                          <w:szCs w:val="28"/>
                        </w:rPr>
                        <w:t>:</w:t>
                      </w:r>
                      <w:r w:rsidR="00A76936" w:rsidRPr="00E75BFD">
                        <w:rPr>
                          <w:rFonts w:ascii="Times New Roman" w:hAnsi="Times New Roman" w:cs="Times New Roman"/>
                          <w:b/>
                          <w:bCs/>
                          <w:sz w:val="28"/>
                          <w:szCs w:val="28"/>
                        </w:rPr>
                        <w:t xml:space="preserve"> </w:t>
                      </w:r>
                      <w:r w:rsidRPr="00E75BFD">
                        <w:rPr>
                          <w:rFonts w:ascii="Times New Roman" w:hAnsi="Times New Roman" w:cs="Times New Roman"/>
                          <w:b/>
                          <w:bCs/>
                          <w:sz w:val="28"/>
                          <w:szCs w:val="28"/>
                        </w:rPr>
                        <w:t>Đỗ Như Tài</w:t>
                      </w:r>
                    </w:p>
                    <w:p w14:paraId="1B9BCDC8" w14:textId="77777777" w:rsidR="00A76936" w:rsidRPr="00E75BFD" w:rsidRDefault="00A76936" w:rsidP="00403FEC">
                      <w:pPr>
                        <w:rPr>
                          <w:rFonts w:ascii="Times New Roman" w:hAnsi="Times New Roman" w:cs="Times New Roman"/>
                          <w:b/>
                          <w:bCs/>
                          <w:sz w:val="32"/>
                          <w:szCs w:val="32"/>
                        </w:rPr>
                      </w:pPr>
                    </w:p>
                  </w:txbxContent>
                </v:textbox>
              </v:shape>
            </w:pict>
          </mc:Fallback>
        </mc:AlternateContent>
      </w:r>
      <w:r w:rsidR="00403FEC" w:rsidRPr="00E75BFD">
        <w:rPr>
          <w:rFonts w:asciiTheme="majorHAnsi" w:hAnsiTheme="majorHAnsi" w:cstheme="majorHAnsi"/>
          <w:b/>
          <w:bCs/>
          <w:noProof/>
          <w:sz w:val="32"/>
          <w:szCs w:val="32"/>
        </w:rPr>
        <mc:AlternateContent>
          <mc:Choice Requires="wps">
            <w:drawing>
              <wp:anchor distT="0" distB="0" distL="114300" distR="114300" simplePos="0" relativeHeight="251658240" behindDoc="0" locked="0" layoutInCell="1" allowOverlap="1" wp14:anchorId="7ED84F8E" wp14:editId="4B70EAE7">
                <wp:simplePos x="0" y="0"/>
                <wp:positionH relativeFrom="margin">
                  <wp:align>center</wp:align>
                </wp:positionH>
                <wp:positionV relativeFrom="paragraph">
                  <wp:posOffset>807720</wp:posOffset>
                </wp:positionV>
                <wp:extent cx="914400" cy="1478280"/>
                <wp:effectExtent l="0" t="0" r="0" b="7620"/>
                <wp:wrapNone/>
                <wp:docPr id="2023234819" name="Hộp Văn bản 3">
                  <a:extLst xmlns:a="http://schemas.openxmlformats.org/drawingml/2006/main">
                    <a:ext uri="{FF2B5EF4-FFF2-40B4-BE49-F238E27FC236}">
                      <a16:creationId xmlns:a16="http://schemas.microsoft.com/office/drawing/2014/main" id="{E5172064-0A8E-4D4B-A3DF-3C67DDDCE4FB}"/>
                    </a:ext>
                  </a:extLst>
                </wp:docPr>
                <wp:cNvGraphicFramePr/>
                <a:graphic xmlns:a="http://schemas.openxmlformats.org/drawingml/2006/main">
                  <a:graphicData uri="http://schemas.microsoft.com/office/word/2010/wordprocessingShape">
                    <wps:wsp>
                      <wps:cNvSpPr txBox="1"/>
                      <wps:spPr>
                        <a:xfrm>
                          <a:off x="0" y="0"/>
                          <a:ext cx="914400" cy="14782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87B0F" w14:textId="7BA7FA04" w:rsidR="00403FEC" w:rsidRPr="00E75BFD" w:rsidRDefault="00403FEC" w:rsidP="00403FE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84F8E" id="Hộp Văn bản 3" o:spid="_x0000_s1031" type="#_x0000_t202" style="position:absolute;left:0;text-align:left;margin-left:0;margin-top:63.6pt;width:1in;height:116.4pt;z-index:25165824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" filled="f" stroked="f">
                <v:textbox>
                  <w:txbxContent>
                    <w:p w14:paraId="4A887B0F" w14:textId="7BA7FA04" w:rsidR="00403FEC" w:rsidRPr="00E75BFD" w:rsidRDefault="00403FEC" w:rsidP="00403FEC"/>
                  </w:txbxContent>
                </v:textbox>
                <w10:wrap anchorx="margin"/>
              </v:shape>
            </w:pict>
          </mc:Fallback>
        </mc:AlternateContent>
      </w:r>
      <w:r w:rsidR="00403FEC" w:rsidRPr="00E75BFD">
        <w:rPr>
          <w:rFonts w:asciiTheme="majorHAnsi" w:hAnsiTheme="majorHAnsi" w:cstheme="majorHAnsi"/>
          <w:b/>
          <w:bCs/>
          <w:sz w:val="32"/>
          <w:szCs w:val="32"/>
        </w:rPr>
        <w:br w:type="page"/>
      </w:r>
      <w:bookmarkStart w:id="0" w:name="_Toc207478958"/>
      <w:bookmarkStart w:id="1" w:name="_Toc207479012"/>
      <w:bookmarkStart w:id="2" w:name="_Toc207640788"/>
    </w:p>
    <w:p w14:paraId="2BFD0110" w14:textId="3B739DD0" w:rsidR="00174015" w:rsidRPr="00E75BFD" w:rsidRDefault="00174015" w:rsidP="00403FEC">
      <w:pPr>
        <w:rPr>
          <w:rFonts w:asciiTheme="majorHAnsi" w:hAnsiTheme="majorHAnsi" w:cstheme="majorHAnsi"/>
          <w:b/>
          <w:bCs/>
          <w:sz w:val="32"/>
          <w:szCs w:val="32"/>
        </w:rPr>
        <w:sectPr w:rsidR="00174015" w:rsidRPr="00E75BFD" w:rsidSect="00D83C5A">
          <w:footerReference w:type="default" r:id="rId12"/>
          <w:footerReference w:type="first" r:id="rId13"/>
          <w:pgSz w:w="11906" w:h="16838"/>
          <w:pgMar w:top="1080" w:right="1080" w:bottom="1080" w:left="2160" w:header="706" w:footer="706"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p>
    <w:bookmarkEnd w:id="0"/>
    <w:bookmarkEnd w:id="1"/>
    <w:bookmarkEnd w:id="2"/>
    <w:p w14:paraId="5C6D046B" w14:textId="43427CD6" w:rsidR="004606D6" w:rsidRPr="00E75BFD" w:rsidRDefault="0002024D" w:rsidP="00B22A6B">
      <w:pPr>
        <w:pStyle w:val="Heading1"/>
        <w:ind w:left="5220"/>
        <w:jc w:val="left"/>
      </w:pPr>
      <w:r w:rsidRPr="00E75BFD">
        <w:lastRenderedPageBreak/>
        <w:t>LỜI CAM KẾT</w:t>
      </w:r>
    </w:p>
    <w:p w14:paraId="5D4F6851" w14:textId="7CBC3233" w:rsidR="004606D6" w:rsidRPr="00E75BFD" w:rsidRDefault="0002024D" w:rsidP="001D55F5">
      <w:pPr>
        <w:ind w:left="3690"/>
        <w:jc w:val="both"/>
        <w:rPr>
          <w:rFonts w:ascii="Times New Roman" w:hAnsi="Times New Roman" w:cs="Times New Roman"/>
          <w:sz w:val="26"/>
          <w:szCs w:val="26"/>
        </w:rPr>
      </w:pPr>
      <w:r w:rsidRPr="00E75BFD">
        <w:rPr>
          <w:rFonts w:ascii="Times New Roman" w:hAnsi="Times New Roman" w:cs="Times New Roman"/>
          <w:sz w:val="26"/>
          <w:szCs w:val="26"/>
        </w:rPr>
        <w:t>Chúng tôi xin cam kết rằng báo cáo này là kết quả làm việc của chính nhóm trong phạm vi học phần Kiểm thử Phần mềm.</w:t>
      </w:r>
      <w:r w:rsidR="001D55F5" w:rsidRPr="00E75BFD">
        <w:rPr>
          <w:rFonts w:ascii="Times New Roman" w:hAnsi="Times New Roman" w:cs="Times New Roman"/>
          <w:sz w:val="26"/>
          <w:szCs w:val="26"/>
        </w:rPr>
        <w:t xml:space="preserve"> </w:t>
      </w:r>
      <w:r w:rsidRPr="00E75BFD">
        <w:rPr>
          <w:rFonts w:ascii="Times New Roman" w:hAnsi="Times New Roman" w:cs="Times New Roman"/>
          <w:sz w:val="26"/>
          <w:szCs w:val="26"/>
        </w:rPr>
        <w:t>Tất cả nội dung, số liệu và kết quả kiểm thử được trình bày trong báo cáo là trung thực, khách quan và không sao chép từ bất kỳ nguồn nào nếu không trích dẫn đúng quy định.</w:t>
      </w:r>
      <w:r w:rsidR="001D55F5" w:rsidRPr="00E75BFD">
        <w:rPr>
          <w:rFonts w:ascii="Times New Roman" w:hAnsi="Times New Roman" w:cs="Times New Roman"/>
          <w:sz w:val="26"/>
          <w:szCs w:val="26"/>
        </w:rPr>
        <w:t xml:space="preserve"> </w:t>
      </w:r>
      <w:r w:rsidRPr="00E75BFD">
        <w:rPr>
          <w:rFonts w:ascii="Times New Roman" w:hAnsi="Times New Roman" w:cs="Times New Roman"/>
          <w:sz w:val="26"/>
          <w:szCs w:val="26"/>
        </w:rPr>
        <w:t>Chúng tôi hoàn toàn chịu trách nhiệm về tính xác thực và chính xác của nội dung báo cáo này</w:t>
      </w:r>
    </w:p>
    <w:p w14:paraId="4A61D766" w14:textId="49E82314" w:rsidR="004606D6" w:rsidRPr="00E75BFD" w:rsidRDefault="004606D6" w:rsidP="004606D6">
      <w:pPr>
        <w:ind w:left="3960"/>
        <w:jc w:val="both"/>
        <w:rPr>
          <w:rFonts w:ascii="Times New Roman" w:hAnsi="Times New Roman" w:cs="Times New Roman"/>
          <w:sz w:val="26"/>
          <w:szCs w:val="26"/>
        </w:rPr>
      </w:pPr>
    </w:p>
    <w:p w14:paraId="299C68BF" w14:textId="0FC50A40" w:rsidR="00403FEC" w:rsidRPr="00E75BFD" w:rsidRDefault="001D55F5" w:rsidP="007D2410">
      <w:pPr>
        <w:ind w:left="3960"/>
        <w:jc w:val="right"/>
        <w:rPr>
          <w:rFonts w:ascii="Times New Roman" w:hAnsi="Times New Roman" w:cs="Times New Roman"/>
          <w:sz w:val="26"/>
          <w:szCs w:val="26"/>
        </w:rPr>
      </w:pPr>
      <w:r w:rsidRPr="00E75BFD">
        <w:rPr>
          <w:rFonts w:ascii="Times New Roman" w:hAnsi="Times New Roman" w:cs="Times New Roman"/>
          <w:sz w:val="26"/>
          <w:szCs w:val="26"/>
        </w:rPr>
        <w:t>Sinh viên thực hiện</w:t>
      </w:r>
    </w:p>
    <w:p w14:paraId="5202C625" w14:textId="18A92503" w:rsidR="00A528B2" w:rsidRPr="00E75BFD" w:rsidRDefault="00A528B2">
      <w:pPr>
        <w:spacing w:line="278" w:lineRule="auto"/>
      </w:pPr>
    </w:p>
    <w:p w14:paraId="557BEA33" w14:textId="620BC9BD" w:rsidR="00A528B2" w:rsidRPr="00E75BFD" w:rsidRDefault="00A528B2">
      <w:pPr>
        <w:spacing w:line="278" w:lineRule="auto"/>
      </w:pPr>
    </w:p>
    <w:p w14:paraId="2CF14073" w14:textId="77777777" w:rsidR="00A528B2" w:rsidRPr="00E75BFD" w:rsidRDefault="00A528B2">
      <w:pPr>
        <w:spacing w:line="278" w:lineRule="auto"/>
      </w:pPr>
    </w:p>
    <w:p w14:paraId="111508FF" w14:textId="77777777" w:rsidR="00A528B2" w:rsidRPr="00E75BFD" w:rsidRDefault="00A528B2">
      <w:pPr>
        <w:spacing w:line="278" w:lineRule="auto"/>
      </w:pPr>
    </w:p>
    <w:p w14:paraId="7604B9B1" w14:textId="77777777" w:rsidR="00A528B2" w:rsidRPr="00E75BFD" w:rsidRDefault="00A528B2">
      <w:pPr>
        <w:spacing w:line="278" w:lineRule="auto"/>
      </w:pPr>
    </w:p>
    <w:p w14:paraId="037C17AF" w14:textId="77777777" w:rsidR="00A528B2" w:rsidRPr="00E75BFD" w:rsidRDefault="00A528B2">
      <w:pPr>
        <w:spacing w:line="278" w:lineRule="auto"/>
      </w:pPr>
    </w:p>
    <w:p w14:paraId="412613C4" w14:textId="77777777" w:rsidR="00A528B2" w:rsidRPr="00E75BFD" w:rsidRDefault="00A528B2">
      <w:pPr>
        <w:spacing w:line="278" w:lineRule="auto"/>
      </w:pPr>
    </w:p>
    <w:p w14:paraId="2E6AF04C" w14:textId="77777777" w:rsidR="00A528B2" w:rsidRPr="00E75BFD" w:rsidRDefault="00A528B2">
      <w:pPr>
        <w:spacing w:line="278" w:lineRule="auto"/>
      </w:pPr>
    </w:p>
    <w:p w14:paraId="005D2F3F" w14:textId="77777777" w:rsidR="00A528B2" w:rsidRPr="00E75BFD" w:rsidRDefault="00A528B2">
      <w:pPr>
        <w:spacing w:line="278" w:lineRule="auto"/>
      </w:pPr>
    </w:p>
    <w:p w14:paraId="6309E90F" w14:textId="77777777" w:rsidR="00A528B2" w:rsidRPr="00E75BFD" w:rsidRDefault="00A528B2">
      <w:pPr>
        <w:spacing w:line="278" w:lineRule="auto"/>
      </w:pPr>
    </w:p>
    <w:p w14:paraId="1986260E" w14:textId="77777777" w:rsidR="00A528B2" w:rsidRPr="00E75BFD" w:rsidRDefault="00A528B2">
      <w:pPr>
        <w:spacing w:line="278" w:lineRule="auto"/>
      </w:pPr>
    </w:p>
    <w:p w14:paraId="11F5636D" w14:textId="77777777" w:rsidR="00A528B2" w:rsidRPr="00E75BFD" w:rsidRDefault="00A528B2">
      <w:pPr>
        <w:spacing w:line="278" w:lineRule="auto"/>
      </w:pPr>
    </w:p>
    <w:p w14:paraId="642C90A7" w14:textId="77777777" w:rsidR="00A528B2" w:rsidRPr="00E75BFD" w:rsidRDefault="00A528B2">
      <w:pPr>
        <w:spacing w:line="278" w:lineRule="auto"/>
      </w:pPr>
    </w:p>
    <w:p w14:paraId="14A65A72" w14:textId="77777777" w:rsidR="00A528B2" w:rsidRPr="00E75BFD" w:rsidRDefault="00A528B2">
      <w:pPr>
        <w:spacing w:line="278" w:lineRule="auto"/>
      </w:pPr>
    </w:p>
    <w:p w14:paraId="0D71B1FF" w14:textId="77777777" w:rsidR="00A528B2" w:rsidRPr="00E75BFD" w:rsidRDefault="00A528B2">
      <w:pPr>
        <w:spacing w:line="278" w:lineRule="auto"/>
      </w:pPr>
    </w:p>
    <w:p w14:paraId="17994C95" w14:textId="77777777" w:rsidR="00A528B2" w:rsidRPr="00E75BFD" w:rsidRDefault="00A528B2">
      <w:pPr>
        <w:spacing w:line="278" w:lineRule="auto"/>
      </w:pPr>
    </w:p>
    <w:p w14:paraId="42DA8066" w14:textId="77777777" w:rsidR="0037384F" w:rsidRPr="00E75BFD" w:rsidRDefault="0037384F">
      <w:pPr>
        <w:spacing w:line="278" w:lineRule="auto"/>
      </w:pPr>
    </w:p>
    <w:p w14:paraId="5A13C65C" w14:textId="77777777" w:rsidR="0037384F" w:rsidRPr="00E75BFD" w:rsidRDefault="0037384F">
      <w:pPr>
        <w:spacing w:line="278" w:lineRule="auto"/>
      </w:pPr>
    </w:p>
    <w:p w14:paraId="7A53AD87" w14:textId="77777777" w:rsidR="00A07A8A" w:rsidRPr="00E75BFD" w:rsidRDefault="00A07A8A">
      <w:pPr>
        <w:spacing w:line="278" w:lineRule="auto"/>
      </w:pPr>
    </w:p>
    <w:p w14:paraId="57991873" w14:textId="77777777" w:rsidR="008B52EA" w:rsidRPr="00E75BFD" w:rsidRDefault="008B52EA">
      <w:pPr>
        <w:spacing w:line="278" w:lineRule="auto"/>
      </w:pPr>
    </w:p>
    <w:p w14:paraId="00FACC1E" w14:textId="72D4A52B" w:rsidR="00291BF4" w:rsidRPr="00E75BFD" w:rsidRDefault="00A74D8A" w:rsidP="00B22A6B">
      <w:pPr>
        <w:pStyle w:val="Heading1"/>
      </w:pPr>
      <w:r w:rsidRPr="00E75BFD">
        <w:lastRenderedPageBreak/>
        <w:t>LỜI CẢM ƠN</w:t>
      </w:r>
    </w:p>
    <w:p w14:paraId="6FC26A23" w14:textId="42FD2B64" w:rsidR="00A74D8A" w:rsidRPr="00E75BFD" w:rsidRDefault="00A74D8A" w:rsidP="00A74D8A">
      <w:pPr>
        <w:spacing w:line="278" w:lineRule="auto"/>
        <w:jc w:val="both"/>
        <w:rPr>
          <w:rFonts w:ascii="Times  New Roman" w:hAnsi="Times  New Roman"/>
          <w:sz w:val="26"/>
          <w:szCs w:val="26"/>
        </w:rPr>
      </w:pPr>
      <w:r w:rsidRPr="00E75BFD">
        <w:rPr>
          <w:rFonts w:ascii="Times  New Roman" w:hAnsi="Times  New Roman"/>
          <w:sz w:val="26"/>
          <w:szCs w:val="26"/>
        </w:rPr>
        <w:t>Trước hết, chúng em xin gửi lời cảm ơn chân thành đến Trường Đại học Sài Gòn, Khoa Công nghệ Thông tin đã tạo điều kiện học tập và hoàn thành đề tài nghiên cứu của học phần Kiểm thử Phần mềm. Đặc biệt, chúng em xin bày tỏ lòng biết ơn sâu sắc đến TS. Đỗ Như Tài, người đã tận tình giảng dạy, truyền đạt kiến thức quý báu và luôn hỗ trợ, định hướng nhóm trong suốt quá trình thực hiện báo cáo này.</w:t>
      </w:r>
    </w:p>
    <w:p w14:paraId="106EA38C" w14:textId="77777777" w:rsidR="00A74D8A" w:rsidRPr="00E75BFD" w:rsidRDefault="00A74D8A" w:rsidP="00A74D8A">
      <w:pPr>
        <w:spacing w:line="278" w:lineRule="auto"/>
        <w:jc w:val="both"/>
        <w:rPr>
          <w:rFonts w:ascii="Times  New Roman" w:hAnsi="Times  New Roman"/>
          <w:sz w:val="26"/>
          <w:szCs w:val="26"/>
        </w:rPr>
      </w:pPr>
      <w:r w:rsidRPr="00E75BFD">
        <w:rPr>
          <w:rFonts w:ascii="Times  New Roman" w:hAnsi="Times  New Roman"/>
          <w:sz w:val="26"/>
          <w:szCs w:val="26"/>
        </w:rPr>
        <w:t>Trong quá trình nghiên cứu và học tập, chúng em đã học hỏi thêm được nhiều kiến thức bổ ích và có cơ hội tiếp cận các phương pháp kiểm thử, công cụ kiểm thử mới. Tuy nhiên, do kiến thức còn hạn chế và kinh nghiệm thực tiễn chưa nhiều, báo cáo khó tránh khỏi thiếu sót. Chúng em rất mong nhận được sự đóng góp ý kiến từ thầy và quý bạn đọc để hoàn thiện hơn trong tương lai.</w:t>
      </w:r>
    </w:p>
    <w:p w14:paraId="7F84FBCF" w14:textId="77777777" w:rsidR="00A74D8A" w:rsidRPr="00E75BFD" w:rsidRDefault="00A74D8A" w:rsidP="00A74D8A">
      <w:pPr>
        <w:spacing w:line="278" w:lineRule="auto"/>
        <w:jc w:val="both"/>
        <w:rPr>
          <w:rFonts w:ascii="Times  New Roman" w:hAnsi="Times  New Roman"/>
          <w:sz w:val="26"/>
          <w:szCs w:val="26"/>
        </w:rPr>
      </w:pPr>
      <w:r w:rsidRPr="00E75BFD">
        <w:rPr>
          <w:rFonts w:ascii="Times  New Roman" w:hAnsi="Times  New Roman"/>
          <w:sz w:val="26"/>
          <w:szCs w:val="26"/>
        </w:rPr>
        <w:t>Một lần nữa, chúng em xin chân thành cảm ơn!</w:t>
      </w:r>
    </w:p>
    <w:p w14:paraId="4D6481B8" w14:textId="4A264EAE" w:rsidR="00291BF4" w:rsidRPr="00E75BFD" w:rsidRDefault="00291BF4" w:rsidP="00291BF4">
      <w:pPr>
        <w:spacing w:line="278" w:lineRule="auto"/>
        <w:jc w:val="both"/>
        <w:rPr>
          <w:rFonts w:ascii="Times  New Roman" w:hAnsi="Times  New Roman"/>
          <w:sz w:val="26"/>
          <w:szCs w:val="26"/>
        </w:rPr>
      </w:pPr>
    </w:p>
    <w:p w14:paraId="76D7B2BB" w14:textId="77777777" w:rsidR="0001136A" w:rsidRPr="00E75BFD" w:rsidRDefault="0001136A">
      <w:pPr>
        <w:spacing w:line="278" w:lineRule="auto"/>
        <w:sectPr w:rsidR="0001136A" w:rsidRPr="00E75BFD" w:rsidSect="00D83C5A">
          <w:pgSz w:w="11906" w:h="16838"/>
          <w:pgMar w:top="1440" w:right="1440" w:bottom="1440" w:left="2160" w:header="706" w:footer="706" w:gutter="0"/>
          <w:pgNumType w:fmt="lowerRoman" w:start="1"/>
          <w:cols w:space="708"/>
          <w:docGrid w:linePitch="360"/>
        </w:sectPr>
      </w:pPr>
    </w:p>
    <w:p w14:paraId="0FE4205E" w14:textId="4BF0B395" w:rsidR="00E072B9" w:rsidRPr="00E75BFD" w:rsidRDefault="00E072B9">
      <w:pPr>
        <w:spacing w:line="278" w:lineRule="auto"/>
      </w:pPr>
    </w:p>
    <w:sdt>
      <w:sdtPr>
        <w:rPr>
          <w:rFonts w:ascii="Time s New Roman" w:eastAsiaTheme="minorEastAsia" w:hAnsi="Time s New Roman" w:cstheme="minorBidi"/>
          <w:b w:val="0"/>
          <w:bCs w:val="0"/>
          <w:kern w:val="2"/>
          <w:sz w:val="22"/>
          <w:szCs w:val="22"/>
          <w:lang w:val="vi-VN" w:eastAsia="en-US"/>
          <w14:ligatures w14:val="standardContextual"/>
        </w:rPr>
        <w:id w:val="-429199533"/>
        <w:docPartObj>
          <w:docPartGallery w:val="Table of Contents"/>
          <w:docPartUnique/>
        </w:docPartObj>
      </w:sdtPr>
      <w:sdtEndPr>
        <w:rPr>
          <w:rFonts w:ascii="Times New Roman" w:hAnsi="Times New Roman" w:cs="Times New Roman"/>
          <w:sz w:val="26"/>
          <w:szCs w:val="26"/>
        </w:rPr>
      </w:sdtEndPr>
      <w:sdtContent>
        <w:p w14:paraId="0A0D3FAD" w14:textId="0329CA36" w:rsidR="00CB5E87" w:rsidRPr="00E75BFD" w:rsidRDefault="00A74D8A" w:rsidP="00CB5E87">
          <w:pPr>
            <w:pStyle w:val="TOCHeading"/>
            <w:rPr>
              <w:lang w:val="vi-VN"/>
            </w:rPr>
          </w:pPr>
          <w:r w:rsidRPr="00E75BFD">
            <w:rPr>
              <w:rStyle w:val="Heading1Char"/>
              <w:b/>
              <w:bCs/>
              <w:lang w:val="vi-VN"/>
            </w:rPr>
            <w:t>MỤC LỤC</w:t>
          </w:r>
        </w:p>
        <w:p w14:paraId="69D07BF2" w14:textId="3A1746B5" w:rsidR="00530203" w:rsidRPr="00E75BFD" w:rsidRDefault="00CB5E87">
          <w:pPr>
            <w:pStyle w:val="TOC1"/>
            <w:tabs>
              <w:tab w:val="right" w:leader="dot" w:pos="9016"/>
            </w:tabs>
            <w:rPr>
              <w:rFonts w:ascii="Times New Roman" w:eastAsiaTheme="minorEastAsia" w:hAnsi="Times New Roman" w:cs="Times New Roman"/>
              <w:sz w:val="26"/>
              <w:szCs w:val="26"/>
              <w:lang w:eastAsia="vi-VN"/>
            </w:rPr>
          </w:pPr>
          <w:r w:rsidRPr="00E75BFD">
            <w:rPr>
              <w:rFonts w:ascii="Times New Roman" w:hAnsi="Times New Roman" w:cs="Times New Roman"/>
              <w:sz w:val="26"/>
              <w:szCs w:val="26"/>
            </w:rPr>
            <w:fldChar w:fldCharType="begin"/>
          </w:r>
          <w:r w:rsidRPr="00E75BFD">
            <w:rPr>
              <w:rFonts w:ascii="Times New Roman" w:hAnsi="Times New Roman" w:cs="Times New Roman"/>
              <w:sz w:val="26"/>
              <w:szCs w:val="26"/>
            </w:rPr>
            <w:instrText xml:space="preserve"> TOC \o "1-3" \h \z \u </w:instrText>
          </w:r>
          <w:r w:rsidRPr="00E75BFD">
            <w:rPr>
              <w:rFonts w:ascii="Times New Roman" w:hAnsi="Times New Roman" w:cs="Times New Roman"/>
              <w:sz w:val="26"/>
              <w:szCs w:val="26"/>
            </w:rPr>
            <w:fldChar w:fldCharType="separate"/>
          </w:r>
          <w:hyperlink w:anchor="_Toc211453486" w:history="1">
            <w:r w:rsidR="00530203" w:rsidRPr="00E75BFD">
              <w:rPr>
                <w:rStyle w:val="Hyperlink"/>
                <w:rFonts w:ascii="Times New Roman" w:hAnsi="Times New Roman" w:cs="Times New Roman"/>
                <w:sz w:val="26"/>
                <w:szCs w:val="26"/>
              </w:rPr>
              <w:t>DECLARATION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_Toc211453486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i</w:t>
            </w:r>
            <w:r w:rsidR="00530203" w:rsidRPr="00E75BFD">
              <w:rPr>
                <w:rFonts w:ascii="Times New Roman" w:hAnsi="Times New Roman" w:cs="Times New Roman"/>
                <w:webHidden/>
                <w:sz w:val="26"/>
                <w:szCs w:val="26"/>
              </w:rPr>
              <w:fldChar w:fldCharType="end"/>
            </w:r>
          </w:hyperlink>
        </w:p>
        <w:p w14:paraId="7E2FE82C" w14:textId="7792092C" w:rsidR="00530203" w:rsidRPr="00E75BFD" w:rsidRDefault="00E7456E">
          <w:pPr>
            <w:pStyle w:val="TOC1"/>
            <w:tabs>
              <w:tab w:val="right" w:leader="dot" w:pos="9016"/>
            </w:tabs>
            <w:rPr>
              <w:rFonts w:ascii="Times New Roman" w:eastAsiaTheme="minorEastAsia" w:hAnsi="Times New Roman" w:cs="Times New Roman"/>
              <w:sz w:val="26"/>
              <w:szCs w:val="26"/>
              <w:lang w:eastAsia="vi-VN"/>
            </w:rPr>
          </w:pPr>
          <w:hyperlink w:anchor="_Toc211453487" w:history="1">
            <w:r w:rsidR="00530203" w:rsidRPr="00E75BFD">
              <w:rPr>
                <w:rStyle w:val="Hyperlink"/>
                <w:rFonts w:ascii="Times New Roman" w:hAnsi="Times New Roman" w:cs="Times New Roman"/>
                <w:sz w:val="26"/>
                <w:szCs w:val="26"/>
              </w:rPr>
              <w:t>ACKNOWLEDGEMENT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_Toc211453487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ii</w:t>
            </w:r>
            <w:r w:rsidR="00530203" w:rsidRPr="00E75BFD">
              <w:rPr>
                <w:rFonts w:ascii="Times New Roman" w:hAnsi="Times New Roman" w:cs="Times New Roman"/>
                <w:webHidden/>
                <w:sz w:val="26"/>
                <w:szCs w:val="26"/>
              </w:rPr>
              <w:fldChar w:fldCharType="end"/>
            </w:r>
          </w:hyperlink>
        </w:p>
        <w:p w14:paraId="0EEAEA75" w14:textId="42D9AE91" w:rsidR="00530203" w:rsidRPr="00E75BFD" w:rsidRDefault="00E7456E">
          <w:pPr>
            <w:pStyle w:val="TOC1"/>
            <w:tabs>
              <w:tab w:val="right" w:leader="dot" w:pos="9016"/>
            </w:tabs>
            <w:rPr>
              <w:rFonts w:ascii="Times New Roman" w:eastAsiaTheme="minorEastAsia" w:hAnsi="Times New Roman" w:cs="Times New Roman"/>
              <w:sz w:val="26"/>
              <w:szCs w:val="26"/>
              <w:lang w:eastAsia="vi-VN"/>
            </w:rPr>
          </w:pPr>
          <w:hyperlink w:anchor="_Toc211453488" w:history="1">
            <w:r w:rsidR="00530203" w:rsidRPr="00E75BFD">
              <w:rPr>
                <w:rStyle w:val="Hyperlink"/>
                <w:rFonts w:ascii="Times New Roman" w:hAnsi="Times New Roman" w:cs="Times New Roman"/>
                <w:sz w:val="26"/>
                <w:szCs w:val="26"/>
              </w:rPr>
              <w:t>MEMBERS GROUP</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_Toc211453488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w:t>
            </w:r>
            <w:r w:rsidR="00530203" w:rsidRPr="00E75BFD">
              <w:rPr>
                <w:rFonts w:ascii="Times New Roman" w:hAnsi="Times New Roman" w:cs="Times New Roman"/>
                <w:webHidden/>
                <w:sz w:val="26"/>
                <w:szCs w:val="26"/>
              </w:rPr>
              <w:fldChar w:fldCharType="end"/>
            </w:r>
          </w:hyperlink>
        </w:p>
        <w:p w14:paraId="65313164" w14:textId="1D3319B0" w:rsidR="00530203" w:rsidRPr="00E75BFD" w:rsidRDefault="00E7456E">
          <w:pPr>
            <w:pStyle w:val="TOC1"/>
            <w:tabs>
              <w:tab w:val="right" w:leader="dot" w:pos="9016"/>
            </w:tabs>
            <w:rPr>
              <w:rFonts w:ascii="Times New Roman" w:eastAsiaTheme="minorEastAsia" w:hAnsi="Times New Roman" w:cs="Times New Roman"/>
              <w:sz w:val="26"/>
              <w:szCs w:val="26"/>
              <w:lang w:eastAsia="vi-VN"/>
            </w:rPr>
          </w:pPr>
          <w:hyperlink w:anchor="_Toc211453489" w:history="1">
            <w:r w:rsidR="00530203" w:rsidRPr="00E75BFD">
              <w:rPr>
                <w:rStyle w:val="Hyperlink"/>
                <w:rFonts w:ascii="Times New Roman" w:hAnsi="Times New Roman" w:cs="Times New Roman"/>
                <w:sz w:val="26"/>
                <w:szCs w:val="26"/>
              </w:rPr>
              <w:t>INTRODUCTION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_Toc211453489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6</w:t>
            </w:r>
            <w:r w:rsidR="00530203" w:rsidRPr="00E75BFD">
              <w:rPr>
                <w:rFonts w:ascii="Times New Roman" w:hAnsi="Times New Roman" w:cs="Times New Roman"/>
                <w:webHidden/>
                <w:sz w:val="26"/>
                <w:szCs w:val="26"/>
              </w:rPr>
              <w:fldChar w:fldCharType="end"/>
            </w:r>
          </w:hyperlink>
        </w:p>
        <w:p w14:paraId="2B40AD95" w14:textId="14DF0339" w:rsidR="00530203" w:rsidRPr="00E75BFD" w:rsidRDefault="00E7456E">
          <w:pPr>
            <w:pStyle w:val="TOC1"/>
            <w:tabs>
              <w:tab w:val="right" w:leader="dot" w:pos="9016"/>
            </w:tabs>
            <w:rPr>
              <w:rFonts w:ascii="Times New Roman" w:eastAsiaTheme="minorEastAsia" w:hAnsi="Times New Roman" w:cs="Times New Roman"/>
              <w:sz w:val="26"/>
              <w:szCs w:val="26"/>
              <w:lang w:eastAsia="vi-VN"/>
            </w:rPr>
          </w:pPr>
          <w:hyperlink w:anchor="_Toc211453490" w:history="1">
            <w:r w:rsidR="00530203" w:rsidRPr="00E75BFD">
              <w:rPr>
                <w:rStyle w:val="Hyperlink"/>
                <w:rFonts w:ascii="Times New Roman" w:hAnsi="Times New Roman" w:cs="Times New Roman"/>
                <w:sz w:val="26"/>
                <w:szCs w:val="26"/>
              </w:rPr>
              <w:t>CHAPTER 1: PROJECT OVERVIEW</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6B500850" w14:textId="5FC84CCE"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491" w:history="1">
            <w:r w:rsidR="00530203" w:rsidRPr="00E75BFD">
              <w:rPr>
                <w:rStyle w:val="Hyperlink"/>
                <w:rFonts w:ascii="Times New Roman" w:hAnsi="Times New Roman" w:cs="Times New Roman"/>
                <w:sz w:val="26"/>
                <w:szCs w:val="26"/>
              </w:rPr>
              <w:t>1.1. Introduction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785BE76F" w14:textId="3F3CA815"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492" w:history="1">
            <w:r w:rsidR="00530203" w:rsidRPr="00E75BFD">
              <w:rPr>
                <w:rStyle w:val="Hyperlink"/>
                <w:rFonts w:ascii="Times New Roman" w:hAnsi="Times New Roman" w:cs="Times New Roman"/>
                <w:sz w:val="26"/>
                <w:szCs w:val="26"/>
              </w:rPr>
              <w:t>1.2. Objectives of the System</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78CA8F9F" w14:textId="142E9243"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493" w:history="1">
            <w:r w:rsidR="00530203" w:rsidRPr="00E75BFD">
              <w:rPr>
                <w:rStyle w:val="Hyperlink"/>
                <w:rFonts w:ascii="Times New Roman" w:hAnsi="Times New Roman" w:cs="Times New Roman"/>
                <w:sz w:val="26"/>
                <w:szCs w:val="26"/>
              </w:rPr>
              <w:t>1.3. Scope of the System</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0DF4C22C" w14:textId="7E2D282F"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494" w:history="1">
            <w:r w:rsidR="00530203" w:rsidRPr="00E75BFD">
              <w:rPr>
                <w:rStyle w:val="Hyperlink"/>
                <w:rFonts w:ascii="Times New Roman" w:hAnsi="Times New Roman" w:cs="Times New Roman"/>
                <w:sz w:val="26"/>
                <w:szCs w:val="26"/>
              </w:rPr>
              <w:t>1.4. Users and Their Roles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01C9CBC2" w14:textId="2B79770E"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495" w:history="1">
            <w:r w:rsidR="00530203" w:rsidRPr="00E75BFD">
              <w:rPr>
                <w:rStyle w:val="Hyperlink"/>
                <w:rFonts w:ascii="Times New Roman" w:hAnsi="Times New Roman" w:cs="Times New Roman"/>
                <w:sz w:val="26"/>
                <w:szCs w:val="26"/>
              </w:rPr>
              <w:t> 1.4.1. Client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359A86AD" w14:textId="3E39E07D"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496" w:history="1">
            <w:r w:rsidR="00530203" w:rsidRPr="00E75BFD">
              <w:rPr>
                <w:rStyle w:val="Hyperlink"/>
                <w:rFonts w:ascii="Times New Roman" w:hAnsi="Times New Roman" w:cs="Times New Roman"/>
                <w:sz w:val="26"/>
                <w:szCs w:val="26"/>
              </w:rPr>
              <w:t> 1.4.2. Admin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042D7358" w14:textId="59CF3D52"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497" w:history="1">
            <w:r w:rsidR="00530203" w:rsidRPr="00E75BFD">
              <w:rPr>
                <w:rStyle w:val="Hyperlink"/>
                <w:rFonts w:ascii="Times New Roman" w:hAnsi="Times New Roman" w:cs="Times New Roman"/>
                <w:sz w:val="26"/>
                <w:szCs w:val="26"/>
              </w:rPr>
              <w:t>1.5. Technologies Used</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5EAEAEF0" w14:textId="35CE0770"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498" w:history="1">
            <w:r w:rsidR="00530203" w:rsidRPr="00E75BFD">
              <w:rPr>
                <w:rStyle w:val="Hyperlink"/>
                <w:rFonts w:ascii="Times New Roman" w:hAnsi="Times New Roman" w:cs="Times New Roman"/>
                <w:sz w:val="26"/>
                <w:szCs w:val="26"/>
              </w:rPr>
              <w:t> 1.5.1. Frontend (ReactJS)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6E7A2153" w14:textId="6A758D07"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499" w:history="1">
            <w:r w:rsidR="00530203" w:rsidRPr="00E75BFD">
              <w:rPr>
                <w:rStyle w:val="Hyperlink"/>
                <w:rFonts w:ascii="Times New Roman" w:hAnsi="Times New Roman" w:cs="Times New Roman"/>
                <w:sz w:val="26"/>
                <w:szCs w:val="26"/>
              </w:rPr>
              <w:t> 1.5.2. Backend (NodeJS &amp; ExpressJS)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_Toc211453499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5E5D5BD2" w14:textId="15655999"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00" w:history="1">
            <w:r w:rsidR="00530203" w:rsidRPr="00E75BFD">
              <w:rPr>
                <w:rStyle w:val="Hyperlink"/>
                <w:rFonts w:ascii="Times New Roman" w:hAnsi="Times New Roman" w:cs="Times New Roman"/>
                <w:sz w:val="26"/>
                <w:szCs w:val="26"/>
              </w:rPr>
              <w:t> 1.5.3. Database (MongoDB)</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3E986C11" w14:textId="4A47CB6D"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01" w:history="1">
            <w:r w:rsidR="00530203" w:rsidRPr="00E75BFD">
              <w:rPr>
                <w:rStyle w:val="Hyperlink"/>
                <w:rFonts w:ascii="Times New Roman" w:hAnsi="Times New Roman" w:cs="Times New Roman"/>
                <w:sz w:val="26"/>
                <w:szCs w:val="26"/>
              </w:rPr>
              <w:t>1.6 Expected Outcomes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7876ADC7" w14:textId="13E8F99A"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02" w:history="1">
            <w:r w:rsidR="00530203" w:rsidRPr="00E75BFD">
              <w:rPr>
                <w:rStyle w:val="Hyperlink"/>
                <w:rFonts w:ascii="Times New Roman" w:hAnsi="Times New Roman" w:cs="Times New Roman"/>
                <w:sz w:val="26"/>
                <w:szCs w:val="26"/>
              </w:rPr>
              <w:t>1.7 Summary</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7</w:t>
            </w:r>
            <w:r w:rsidR="00530203" w:rsidRPr="00E75BFD">
              <w:rPr>
                <w:rFonts w:ascii="Times New Roman" w:hAnsi="Times New Roman" w:cs="Times New Roman"/>
                <w:webHidden/>
                <w:sz w:val="26"/>
                <w:szCs w:val="26"/>
              </w:rPr>
              <w:fldChar w:fldCharType="end"/>
            </w:r>
          </w:hyperlink>
        </w:p>
        <w:p w14:paraId="7BF590D1" w14:textId="2FDF877A" w:rsidR="00530203" w:rsidRPr="00E75BFD" w:rsidRDefault="00E7456E">
          <w:pPr>
            <w:pStyle w:val="TOC1"/>
            <w:tabs>
              <w:tab w:val="right" w:leader="dot" w:pos="9016"/>
            </w:tabs>
            <w:rPr>
              <w:rFonts w:ascii="Times New Roman" w:eastAsiaTheme="minorEastAsia" w:hAnsi="Times New Roman" w:cs="Times New Roman"/>
              <w:sz w:val="26"/>
              <w:szCs w:val="26"/>
              <w:lang w:eastAsia="vi-VN"/>
            </w:rPr>
          </w:pPr>
          <w:hyperlink w:anchor="_Toc211453503" w:history="1">
            <w:r w:rsidR="00530203" w:rsidRPr="00E75BFD">
              <w:rPr>
                <w:rStyle w:val="Hyperlink"/>
                <w:rFonts w:ascii="Times New Roman" w:hAnsi="Times New Roman" w:cs="Times New Roman"/>
                <w:sz w:val="26"/>
                <w:szCs w:val="26"/>
              </w:rPr>
              <w:t>CHAPTER 2: BUSINESS SCENARIO AND ANALYSIS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8</w:t>
            </w:r>
            <w:r w:rsidR="00530203" w:rsidRPr="00E75BFD">
              <w:rPr>
                <w:rFonts w:ascii="Times New Roman" w:hAnsi="Times New Roman" w:cs="Times New Roman"/>
                <w:webHidden/>
                <w:sz w:val="26"/>
                <w:szCs w:val="26"/>
              </w:rPr>
              <w:fldChar w:fldCharType="end"/>
            </w:r>
          </w:hyperlink>
        </w:p>
        <w:p w14:paraId="16C1A6ED" w14:textId="6797F239" w:rsidR="00530203" w:rsidRPr="00E75BFD" w:rsidRDefault="00E7456E">
          <w:pPr>
            <w:pStyle w:val="TOC2"/>
            <w:tabs>
              <w:tab w:val="left" w:pos="960"/>
              <w:tab w:val="right" w:leader="dot" w:pos="9016"/>
            </w:tabs>
            <w:rPr>
              <w:rFonts w:ascii="Times New Roman" w:eastAsiaTheme="minorEastAsia" w:hAnsi="Times New Roman" w:cs="Times New Roman"/>
              <w:sz w:val="26"/>
              <w:szCs w:val="26"/>
              <w:lang w:eastAsia="vi-VN"/>
            </w:rPr>
          </w:pPr>
          <w:hyperlink w:anchor="_Toc211453504" w:history="1">
            <w:r w:rsidR="00530203" w:rsidRPr="00E75BFD">
              <w:rPr>
                <w:rStyle w:val="Hyperlink"/>
                <w:rFonts w:ascii="Times New Roman" w:hAnsi="Times New Roman" w:cs="Times New Roman"/>
                <w:sz w:val="26"/>
                <w:szCs w:val="26"/>
              </w:rPr>
              <w:t>2.1.</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Introduction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8</w:t>
            </w:r>
            <w:r w:rsidR="00530203" w:rsidRPr="00E75BFD">
              <w:rPr>
                <w:rFonts w:ascii="Times New Roman" w:hAnsi="Times New Roman" w:cs="Times New Roman"/>
                <w:webHidden/>
                <w:sz w:val="26"/>
                <w:szCs w:val="26"/>
              </w:rPr>
              <w:fldChar w:fldCharType="end"/>
            </w:r>
          </w:hyperlink>
        </w:p>
        <w:p w14:paraId="1E2D9576" w14:textId="352E2F0F" w:rsidR="00530203" w:rsidRPr="00E75BFD" w:rsidRDefault="00E7456E">
          <w:pPr>
            <w:pStyle w:val="TOC2"/>
            <w:tabs>
              <w:tab w:val="left" w:pos="960"/>
              <w:tab w:val="right" w:leader="dot" w:pos="9016"/>
            </w:tabs>
            <w:rPr>
              <w:rFonts w:ascii="Times New Roman" w:eastAsiaTheme="minorEastAsia" w:hAnsi="Times New Roman" w:cs="Times New Roman"/>
              <w:sz w:val="26"/>
              <w:szCs w:val="26"/>
              <w:lang w:eastAsia="vi-VN"/>
            </w:rPr>
          </w:pPr>
          <w:hyperlink w:anchor="_Toc211453505" w:history="1">
            <w:r w:rsidR="00530203" w:rsidRPr="00E75BFD">
              <w:rPr>
                <w:rStyle w:val="Hyperlink"/>
                <w:rFonts w:ascii="Times New Roman" w:hAnsi="Times New Roman" w:cs="Times New Roman"/>
                <w:sz w:val="26"/>
                <w:szCs w:val="26"/>
              </w:rPr>
              <w:t>2.2.</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Business context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8</w:t>
            </w:r>
            <w:r w:rsidR="00530203" w:rsidRPr="00E75BFD">
              <w:rPr>
                <w:rFonts w:ascii="Times New Roman" w:hAnsi="Times New Roman" w:cs="Times New Roman"/>
                <w:webHidden/>
                <w:sz w:val="26"/>
                <w:szCs w:val="26"/>
              </w:rPr>
              <w:fldChar w:fldCharType="end"/>
            </w:r>
          </w:hyperlink>
        </w:p>
        <w:p w14:paraId="55CB8EA8" w14:textId="1998D50A" w:rsidR="00530203" w:rsidRPr="00E75BFD" w:rsidRDefault="00E7456E">
          <w:pPr>
            <w:pStyle w:val="TOC2"/>
            <w:tabs>
              <w:tab w:val="left" w:pos="960"/>
              <w:tab w:val="right" w:leader="dot" w:pos="9016"/>
            </w:tabs>
            <w:rPr>
              <w:rFonts w:ascii="Times New Roman" w:eastAsiaTheme="minorEastAsia" w:hAnsi="Times New Roman" w:cs="Times New Roman"/>
              <w:sz w:val="26"/>
              <w:szCs w:val="26"/>
              <w:lang w:eastAsia="vi-VN"/>
            </w:rPr>
          </w:pPr>
          <w:hyperlink w:anchor="_Toc211453506" w:history="1">
            <w:r w:rsidR="00530203" w:rsidRPr="00E75BFD">
              <w:rPr>
                <w:rStyle w:val="Hyperlink"/>
                <w:rFonts w:ascii="Times New Roman" w:hAnsi="Times New Roman" w:cs="Times New Roman"/>
                <w:sz w:val="26"/>
                <w:szCs w:val="26"/>
              </w:rPr>
              <w:t>2.3.</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Conceptual Model</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10</w:t>
            </w:r>
            <w:r w:rsidR="00530203" w:rsidRPr="00E75BFD">
              <w:rPr>
                <w:rFonts w:ascii="Times New Roman" w:hAnsi="Times New Roman" w:cs="Times New Roman"/>
                <w:webHidden/>
                <w:sz w:val="26"/>
                <w:szCs w:val="26"/>
              </w:rPr>
              <w:fldChar w:fldCharType="end"/>
            </w:r>
          </w:hyperlink>
        </w:p>
        <w:p w14:paraId="7D2CA51C" w14:textId="649B8160" w:rsidR="00530203" w:rsidRPr="00E75BFD" w:rsidRDefault="00E7456E">
          <w:pPr>
            <w:pStyle w:val="TOC2"/>
            <w:tabs>
              <w:tab w:val="left" w:pos="960"/>
              <w:tab w:val="right" w:leader="dot" w:pos="9016"/>
            </w:tabs>
            <w:rPr>
              <w:rFonts w:ascii="Times New Roman" w:eastAsiaTheme="minorEastAsia" w:hAnsi="Times New Roman" w:cs="Times New Roman"/>
              <w:sz w:val="26"/>
              <w:szCs w:val="26"/>
              <w:lang w:eastAsia="vi-VN"/>
            </w:rPr>
          </w:pPr>
          <w:hyperlink w:anchor="_Toc211453507" w:history="1">
            <w:r w:rsidR="00530203" w:rsidRPr="00E75BFD">
              <w:rPr>
                <w:rStyle w:val="Hyperlink"/>
                <w:rFonts w:ascii="Times New Roman" w:hAnsi="Times New Roman" w:cs="Times New Roman"/>
                <w:sz w:val="26"/>
                <w:szCs w:val="26"/>
              </w:rPr>
              <w:t>2.4.</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Business process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11</w:t>
            </w:r>
            <w:r w:rsidR="00530203" w:rsidRPr="00E75BFD">
              <w:rPr>
                <w:rFonts w:ascii="Times New Roman" w:hAnsi="Times New Roman" w:cs="Times New Roman"/>
                <w:webHidden/>
                <w:sz w:val="26"/>
                <w:szCs w:val="26"/>
              </w:rPr>
              <w:fldChar w:fldCharType="end"/>
            </w:r>
          </w:hyperlink>
        </w:p>
        <w:p w14:paraId="34C71A75" w14:textId="0DD6AA4A"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08" w:history="1">
            <w:r w:rsidR="00530203" w:rsidRPr="00E75BFD">
              <w:rPr>
                <w:rStyle w:val="Hyperlink"/>
                <w:rFonts w:ascii="Times New Roman" w:hAnsi="Times New Roman" w:cs="Times New Roman"/>
                <w:sz w:val="26"/>
                <w:szCs w:val="26"/>
              </w:rPr>
              <w:t>2.4.1.</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Business Process Diagram</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11</w:t>
            </w:r>
            <w:r w:rsidR="00530203" w:rsidRPr="00E75BFD">
              <w:rPr>
                <w:rFonts w:ascii="Times New Roman" w:hAnsi="Times New Roman" w:cs="Times New Roman"/>
                <w:webHidden/>
                <w:sz w:val="26"/>
                <w:szCs w:val="26"/>
              </w:rPr>
              <w:fldChar w:fldCharType="end"/>
            </w:r>
          </w:hyperlink>
        </w:p>
        <w:p w14:paraId="554EDAF0" w14:textId="2A07B440"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09" w:history="1">
            <w:r w:rsidR="00530203" w:rsidRPr="00E75BFD">
              <w:rPr>
                <w:rStyle w:val="Hyperlink"/>
                <w:rFonts w:ascii="Times New Roman" w:hAnsi="Times New Roman" w:cs="Times New Roman"/>
                <w:sz w:val="26"/>
                <w:szCs w:val="26"/>
              </w:rPr>
              <w:t>2.4.2.</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Swimlane Diagram</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_Toc211453509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11</w:t>
            </w:r>
            <w:r w:rsidR="00530203" w:rsidRPr="00E75BFD">
              <w:rPr>
                <w:rFonts w:ascii="Times New Roman" w:hAnsi="Times New Roman" w:cs="Times New Roman"/>
                <w:webHidden/>
                <w:sz w:val="26"/>
                <w:szCs w:val="26"/>
              </w:rPr>
              <w:fldChar w:fldCharType="end"/>
            </w:r>
          </w:hyperlink>
        </w:p>
        <w:p w14:paraId="4D31FA42" w14:textId="40C5BDDC" w:rsidR="00530203" w:rsidRPr="00E75BFD" w:rsidRDefault="00E7456E">
          <w:pPr>
            <w:pStyle w:val="TOC2"/>
            <w:tabs>
              <w:tab w:val="left" w:pos="1200"/>
              <w:tab w:val="right" w:leader="dot" w:pos="9016"/>
            </w:tabs>
            <w:rPr>
              <w:rFonts w:ascii="Times New Roman" w:eastAsiaTheme="minorEastAsia" w:hAnsi="Times New Roman" w:cs="Times New Roman"/>
              <w:sz w:val="26"/>
              <w:szCs w:val="26"/>
              <w:lang w:eastAsia="vi-VN"/>
            </w:rPr>
          </w:pPr>
          <w:hyperlink w:anchor="_Toc211453510" w:history="1">
            <w:r w:rsidR="00530203" w:rsidRPr="00E75BFD">
              <w:rPr>
                <w:rStyle w:val="Hyperlink"/>
                <w:rFonts w:ascii="Times New Roman" w:hAnsi="Times New Roman" w:cs="Times New Roman"/>
                <w:sz w:val="26"/>
                <w:szCs w:val="26"/>
              </w:rPr>
              <w:t>2.4.3.</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Usecase View</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14</w:t>
            </w:r>
            <w:r w:rsidR="00530203" w:rsidRPr="00E75BFD">
              <w:rPr>
                <w:rFonts w:ascii="Times New Roman" w:hAnsi="Times New Roman" w:cs="Times New Roman"/>
                <w:webHidden/>
                <w:sz w:val="26"/>
                <w:szCs w:val="26"/>
              </w:rPr>
              <w:fldChar w:fldCharType="end"/>
            </w:r>
          </w:hyperlink>
        </w:p>
        <w:p w14:paraId="115AA459" w14:textId="2066361F"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11" w:history="1">
            <w:r w:rsidR="00530203" w:rsidRPr="00E75BFD">
              <w:rPr>
                <w:rStyle w:val="Hyperlink"/>
                <w:rFonts w:ascii="Times New Roman" w:hAnsi="Times New Roman" w:cs="Times New Roman"/>
                <w:sz w:val="26"/>
                <w:szCs w:val="26"/>
              </w:rPr>
              <w:t>2.4.3.1.</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General UC</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14</w:t>
            </w:r>
            <w:r w:rsidR="00530203" w:rsidRPr="00E75BFD">
              <w:rPr>
                <w:rFonts w:ascii="Times New Roman" w:hAnsi="Times New Roman" w:cs="Times New Roman"/>
                <w:webHidden/>
                <w:sz w:val="26"/>
                <w:szCs w:val="26"/>
              </w:rPr>
              <w:fldChar w:fldCharType="end"/>
            </w:r>
          </w:hyperlink>
        </w:p>
        <w:p w14:paraId="5D5FB329" w14:textId="351FF143"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12" w:history="1">
            <w:r w:rsidR="00530203" w:rsidRPr="00E75BFD">
              <w:rPr>
                <w:rStyle w:val="Hyperlink"/>
                <w:rFonts w:ascii="Times New Roman" w:hAnsi="Times New Roman" w:cs="Times New Roman"/>
                <w:sz w:val="26"/>
                <w:szCs w:val="26"/>
              </w:rPr>
              <w:t>2.4.3.2.</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Product Catalog</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14</w:t>
            </w:r>
            <w:r w:rsidR="00530203" w:rsidRPr="00E75BFD">
              <w:rPr>
                <w:rFonts w:ascii="Times New Roman" w:hAnsi="Times New Roman" w:cs="Times New Roman"/>
                <w:webHidden/>
                <w:sz w:val="26"/>
                <w:szCs w:val="26"/>
              </w:rPr>
              <w:fldChar w:fldCharType="end"/>
            </w:r>
          </w:hyperlink>
        </w:p>
        <w:p w14:paraId="3B691B04" w14:textId="7124100E"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13" w:history="1">
            <w:r w:rsidR="00530203" w:rsidRPr="00E75BFD">
              <w:rPr>
                <w:rStyle w:val="Hyperlink"/>
                <w:rFonts w:ascii="Times New Roman" w:hAnsi="Times New Roman" w:cs="Times New Roman"/>
                <w:sz w:val="26"/>
                <w:szCs w:val="26"/>
              </w:rPr>
              <w:t>2.4.3.3.</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Shopping Cart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15</w:t>
            </w:r>
            <w:r w:rsidR="00530203" w:rsidRPr="00E75BFD">
              <w:rPr>
                <w:rFonts w:ascii="Times New Roman" w:hAnsi="Times New Roman" w:cs="Times New Roman"/>
                <w:webHidden/>
                <w:sz w:val="26"/>
                <w:szCs w:val="26"/>
              </w:rPr>
              <w:fldChar w:fldCharType="end"/>
            </w:r>
          </w:hyperlink>
        </w:p>
        <w:p w14:paraId="4A3E2A3D" w14:textId="0FA1ADB5"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14" w:history="1">
            <w:r w:rsidR="00530203" w:rsidRPr="00E75BFD">
              <w:rPr>
                <w:rStyle w:val="Hyperlink"/>
                <w:rFonts w:ascii="Times New Roman" w:hAnsi="Times New Roman" w:cs="Times New Roman"/>
                <w:sz w:val="26"/>
                <w:szCs w:val="26"/>
              </w:rPr>
              <w:t>2.4.3.4.</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Payment Process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15</w:t>
            </w:r>
            <w:r w:rsidR="00530203" w:rsidRPr="00E75BFD">
              <w:rPr>
                <w:rFonts w:ascii="Times New Roman" w:hAnsi="Times New Roman" w:cs="Times New Roman"/>
                <w:webHidden/>
                <w:sz w:val="26"/>
                <w:szCs w:val="26"/>
              </w:rPr>
              <w:fldChar w:fldCharType="end"/>
            </w:r>
          </w:hyperlink>
        </w:p>
        <w:p w14:paraId="4DE7526E" w14:textId="167251A7"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15" w:history="1">
            <w:r w:rsidR="00530203" w:rsidRPr="00E75BFD">
              <w:rPr>
                <w:rStyle w:val="Hyperlink"/>
                <w:rFonts w:ascii="Times New Roman" w:hAnsi="Times New Roman" w:cs="Times New Roman"/>
                <w:sz w:val="26"/>
                <w:szCs w:val="26"/>
              </w:rPr>
              <w:t>2.4.3.5.</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Order Management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16</w:t>
            </w:r>
            <w:r w:rsidR="00530203" w:rsidRPr="00E75BFD">
              <w:rPr>
                <w:rFonts w:ascii="Times New Roman" w:hAnsi="Times New Roman" w:cs="Times New Roman"/>
                <w:webHidden/>
                <w:sz w:val="26"/>
                <w:szCs w:val="26"/>
              </w:rPr>
              <w:fldChar w:fldCharType="end"/>
            </w:r>
          </w:hyperlink>
        </w:p>
        <w:p w14:paraId="3E5231DC" w14:textId="084A4D16"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16" w:history="1">
            <w:r w:rsidR="00530203" w:rsidRPr="00E75BFD">
              <w:rPr>
                <w:rStyle w:val="Hyperlink"/>
                <w:rFonts w:ascii="Times New Roman" w:hAnsi="Times New Roman" w:cs="Times New Roman"/>
                <w:sz w:val="26"/>
                <w:szCs w:val="26"/>
              </w:rPr>
              <w:t>2.4.3.6.</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Order History</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16</w:t>
            </w:r>
            <w:r w:rsidR="00530203" w:rsidRPr="00E75BFD">
              <w:rPr>
                <w:rFonts w:ascii="Times New Roman" w:hAnsi="Times New Roman" w:cs="Times New Roman"/>
                <w:webHidden/>
                <w:sz w:val="26"/>
                <w:szCs w:val="26"/>
              </w:rPr>
              <w:fldChar w:fldCharType="end"/>
            </w:r>
          </w:hyperlink>
        </w:p>
        <w:p w14:paraId="724F8DF9" w14:textId="230E61B4"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17" w:history="1">
            <w:r w:rsidR="00530203" w:rsidRPr="00E75BFD">
              <w:rPr>
                <w:rStyle w:val="Hyperlink"/>
                <w:rFonts w:ascii="Times New Roman" w:hAnsi="Times New Roman" w:cs="Times New Roman"/>
                <w:sz w:val="26"/>
                <w:szCs w:val="26"/>
              </w:rPr>
              <w:t>2.4.3.7.</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Account Management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17</w:t>
            </w:r>
            <w:r w:rsidR="00530203" w:rsidRPr="00E75BFD">
              <w:rPr>
                <w:rFonts w:ascii="Times New Roman" w:hAnsi="Times New Roman" w:cs="Times New Roman"/>
                <w:webHidden/>
                <w:sz w:val="26"/>
                <w:szCs w:val="26"/>
              </w:rPr>
              <w:fldChar w:fldCharType="end"/>
            </w:r>
          </w:hyperlink>
        </w:p>
        <w:p w14:paraId="71068D7A" w14:textId="6198FDB4"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18" w:history="1">
            <w:r w:rsidR="00530203" w:rsidRPr="00E75BFD">
              <w:rPr>
                <w:rStyle w:val="Hyperlink"/>
                <w:rFonts w:ascii="Times New Roman" w:hAnsi="Times New Roman" w:cs="Times New Roman"/>
                <w:sz w:val="26"/>
                <w:szCs w:val="26"/>
              </w:rPr>
              <w:t>2.4.3.8.</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Customer Management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17</w:t>
            </w:r>
            <w:r w:rsidR="00530203" w:rsidRPr="00E75BFD">
              <w:rPr>
                <w:rFonts w:ascii="Times New Roman" w:hAnsi="Times New Roman" w:cs="Times New Roman"/>
                <w:webHidden/>
                <w:sz w:val="26"/>
                <w:szCs w:val="26"/>
              </w:rPr>
              <w:fldChar w:fldCharType="end"/>
            </w:r>
          </w:hyperlink>
        </w:p>
        <w:p w14:paraId="236E839F" w14:textId="3B05DB3E"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19" w:history="1">
            <w:r w:rsidR="00530203" w:rsidRPr="00E75BFD">
              <w:rPr>
                <w:rStyle w:val="Hyperlink"/>
                <w:rFonts w:ascii="Times New Roman" w:hAnsi="Times New Roman" w:cs="Times New Roman"/>
                <w:sz w:val="26"/>
                <w:szCs w:val="26"/>
              </w:rPr>
              <w:t>2.4.3.9.</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Access Control</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_Toc211453519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17</w:t>
            </w:r>
            <w:r w:rsidR="00530203" w:rsidRPr="00E75BFD">
              <w:rPr>
                <w:rFonts w:ascii="Times New Roman" w:hAnsi="Times New Roman" w:cs="Times New Roman"/>
                <w:webHidden/>
                <w:sz w:val="26"/>
                <w:szCs w:val="26"/>
              </w:rPr>
              <w:fldChar w:fldCharType="end"/>
            </w:r>
          </w:hyperlink>
        </w:p>
        <w:p w14:paraId="61BC3FCE" w14:textId="47EBA94E" w:rsidR="00530203" w:rsidRPr="00E75BFD" w:rsidRDefault="00E7456E">
          <w:pPr>
            <w:pStyle w:val="TOC3"/>
            <w:tabs>
              <w:tab w:val="left" w:pos="1680"/>
              <w:tab w:val="right" w:leader="dot" w:pos="9016"/>
            </w:tabs>
            <w:rPr>
              <w:rFonts w:ascii="Times New Roman" w:eastAsiaTheme="minorEastAsia" w:hAnsi="Times New Roman" w:cs="Times New Roman"/>
              <w:sz w:val="26"/>
              <w:szCs w:val="26"/>
              <w:lang w:eastAsia="vi-VN"/>
            </w:rPr>
          </w:pPr>
          <w:hyperlink w:anchor="_Toc211453520" w:history="1">
            <w:r w:rsidR="00530203" w:rsidRPr="00E75BFD">
              <w:rPr>
                <w:rStyle w:val="Hyperlink"/>
                <w:rFonts w:ascii="Times New Roman" w:hAnsi="Times New Roman" w:cs="Times New Roman"/>
                <w:sz w:val="26"/>
                <w:szCs w:val="26"/>
              </w:rPr>
              <w:t>2.4.3.10.</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Customer Support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18</w:t>
            </w:r>
            <w:r w:rsidR="00530203" w:rsidRPr="00E75BFD">
              <w:rPr>
                <w:rFonts w:ascii="Times New Roman" w:hAnsi="Times New Roman" w:cs="Times New Roman"/>
                <w:webHidden/>
                <w:sz w:val="26"/>
                <w:szCs w:val="26"/>
              </w:rPr>
              <w:fldChar w:fldCharType="end"/>
            </w:r>
          </w:hyperlink>
        </w:p>
        <w:p w14:paraId="0DE8A1E6" w14:textId="23D8D0EA" w:rsidR="00530203" w:rsidRPr="00E75BFD" w:rsidRDefault="00E7456E">
          <w:pPr>
            <w:pStyle w:val="TOC3"/>
            <w:tabs>
              <w:tab w:val="left" w:pos="1680"/>
              <w:tab w:val="right" w:leader="dot" w:pos="9016"/>
            </w:tabs>
            <w:rPr>
              <w:rFonts w:ascii="Times New Roman" w:eastAsiaTheme="minorEastAsia" w:hAnsi="Times New Roman" w:cs="Times New Roman"/>
              <w:sz w:val="26"/>
              <w:szCs w:val="26"/>
              <w:lang w:eastAsia="vi-VN"/>
            </w:rPr>
          </w:pPr>
          <w:hyperlink w:anchor="_Toc211453521" w:history="1">
            <w:r w:rsidR="00530203" w:rsidRPr="00E75BFD">
              <w:rPr>
                <w:rStyle w:val="Hyperlink"/>
                <w:rFonts w:ascii="Times New Roman" w:hAnsi="Times New Roman" w:cs="Times New Roman"/>
                <w:sz w:val="26"/>
                <w:szCs w:val="26"/>
              </w:rPr>
              <w:t>2.4.3.11.</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UC: Rating</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18</w:t>
            </w:r>
            <w:r w:rsidR="00530203" w:rsidRPr="00E75BFD">
              <w:rPr>
                <w:rFonts w:ascii="Times New Roman" w:hAnsi="Times New Roman" w:cs="Times New Roman"/>
                <w:webHidden/>
                <w:sz w:val="26"/>
                <w:szCs w:val="26"/>
              </w:rPr>
              <w:fldChar w:fldCharType="end"/>
            </w:r>
          </w:hyperlink>
        </w:p>
        <w:p w14:paraId="3097A2C9" w14:textId="7ED1EBDD" w:rsidR="00530203" w:rsidRPr="00E75BFD" w:rsidRDefault="00E7456E">
          <w:pPr>
            <w:pStyle w:val="TOC2"/>
            <w:tabs>
              <w:tab w:val="left" w:pos="960"/>
              <w:tab w:val="right" w:leader="dot" w:pos="9016"/>
            </w:tabs>
            <w:rPr>
              <w:rFonts w:ascii="Times New Roman" w:eastAsiaTheme="minorEastAsia" w:hAnsi="Times New Roman" w:cs="Times New Roman"/>
              <w:sz w:val="26"/>
              <w:szCs w:val="26"/>
              <w:lang w:eastAsia="vi-VN"/>
            </w:rPr>
          </w:pPr>
          <w:hyperlink w:anchor="_Toc211453522" w:history="1">
            <w:r w:rsidR="00530203" w:rsidRPr="00E75BFD">
              <w:rPr>
                <w:rStyle w:val="Hyperlink"/>
                <w:rFonts w:ascii="Times New Roman" w:hAnsi="Times New Roman" w:cs="Times New Roman"/>
                <w:sz w:val="26"/>
                <w:szCs w:val="26"/>
              </w:rPr>
              <w:t>2.5.</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Development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18</w:t>
            </w:r>
            <w:r w:rsidR="00530203" w:rsidRPr="00E75BFD">
              <w:rPr>
                <w:rFonts w:ascii="Times New Roman" w:hAnsi="Times New Roman" w:cs="Times New Roman"/>
                <w:webHidden/>
                <w:sz w:val="26"/>
                <w:szCs w:val="26"/>
              </w:rPr>
              <w:fldChar w:fldCharType="end"/>
            </w:r>
          </w:hyperlink>
        </w:p>
        <w:p w14:paraId="444CD5A2" w14:textId="346304A4"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23" w:history="1">
            <w:r w:rsidR="00530203" w:rsidRPr="00E75BFD">
              <w:rPr>
                <w:rStyle w:val="Hyperlink"/>
                <w:rFonts w:ascii="Times New Roman" w:hAnsi="Times New Roman" w:cs="Times New Roman"/>
                <w:sz w:val="26"/>
                <w:szCs w:val="26"/>
              </w:rPr>
              <w:t>2.5.1.</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User story</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18</w:t>
            </w:r>
            <w:r w:rsidR="00530203" w:rsidRPr="00E75BFD">
              <w:rPr>
                <w:rFonts w:ascii="Times New Roman" w:hAnsi="Times New Roman" w:cs="Times New Roman"/>
                <w:webHidden/>
                <w:sz w:val="26"/>
                <w:szCs w:val="26"/>
              </w:rPr>
              <w:fldChar w:fldCharType="end"/>
            </w:r>
          </w:hyperlink>
        </w:p>
        <w:p w14:paraId="52AC6ECF" w14:textId="3EBDAA39"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24" w:history="1">
            <w:r w:rsidR="00530203" w:rsidRPr="00E75BFD">
              <w:rPr>
                <w:rStyle w:val="Hyperlink"/>
                <w:rFonts w:ascii="Times New Roman" w:hAnsi="Times New Roman" w:cs="Times New Roman"/>
                <w:sz w:val="26"/>
                <w:szCs w:val="26"/>
              </w:rPr>
              <w:t>2.5.2.</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Fine tuning user stories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20</w:t>
            </w:r>
            <w:r w:rsidR="00530203" w:rsidRPr="00E75BFD">
              <w:rPr>
                <w:rFonts w:ascii="Times New Roman" w:hAnsi="Times New Roman" w:cs="Times New Roman"/>
                <w:webHidden/>
                <w:sz w:val="26"/>
                <w:szCs w:val="26"/>
              </w:rPr>
              <w:fldChar w:fldCharType="end"/>
            </w:r>
          </w:hyperlink>
        </w:p>
        <w:p w14:paraId="3C23D590" w14:textId="3DBB7F93" w:rsidR="00530203" w:rsidRPr="00E75BFD" w:rsidRDefault="00E7456E">
          <w:pPr>
            <w:pStyle w:val="TOC3"/>
            <w:tabs>
              <w:tab w:val="left" w:pos="1440"/>
              <w:tab w:val="right" w:leader="dot" w:pos="9016"/>
            </w:tabs>
            <w:rPr>
              <w:rFonts w:ascii="Times New Roman" w:eastAsiaTheme="minorEastAsia" w:hAnsi="Times New Roman" w:cs="Times New Roman"/>
              <w:sz w:val="26"/>
              <w:szCs w:val="26"/>
              <w:lang w:eastAsia="vi-VN"/>
            </w:rPr>
          </w:pPr>
          <w:hyperlink w:anchor="_Toc211453525" w:history="1">
            <w:r w:rsidR="00530203" w:rsidRPr="00E75BFD">
              <w:rPr>
                <w:rStyle w:val="Hyperlink"/>
                <w:rFonts w:ascii="Times New Roman" w:hAnsi="Times New Roman" w:cs="Times New Roman"/>
                <w:sz w:val="26"/>
                <w:szCs w:val="26"/>
              </w:rPr>
              <w:t>2.5.3.</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Rest API</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24</w:t>
            </w:r>
            <w:r w:rsidR="00530203" w:rsidRPr="00E75BFD">
              <w:rPr>
                <w:rFonts w:ascii="Times New Roman" w:hAnsi="Times New Roman" w:cs="Times New Roman"/>
                <w:webHidden/>
                <w:sz w:val="26"/>
                <w:szCs w:val="26"/>
              </w:rPr>
              <w:fldChar w:fldCharType="end"/>
            </w:r>
          </w:hyperlink>
        </w:p>
        <w:p w14:paraId="45C4D166" w14:textId="4B27246D" w:rsidR="00530203" w:rsidRPr="00E75BFD" w:rsidRDefault="00E7456E">
          <w:pPr>
            <w:pStyle w:val="TOC3"/>
            <w:tabs>
              <w:tab w:val="left" w:pos="1200"/>
              <w:tab w:val="right" w:leader="dot" w:pos="9016"/>
            </w:tabs>
            <w:rPr>
              <w:rFonts w:ascii="Times New Roman" w:eastAsiaTheme="minorEastAsia" w:hAnsi="Times New Roman" w:cs="Times New Roman"/>
              <w:sz w:val="26"/>
              <w:szCs w:val="26"/>
              <w:lang w:eastAsia="vi-VN"/>
            </w:rPr>
          </w:pPr>
          <w:hyperlink w:anchor="_Toc211453526" w:history="1">
            <w:r w:rsidR="00530203" w:rsidRPr="00E75BFD">
              <w:rPr>
                <w:rStyle w:val="Hyperlink"/>
                <w:rFonts w:ascii="Times New Roman" w:hAnsi="Times New Roman" w:cs="Times New Roman"/>
                <w:sz w:val="26"/>
                <w:szCs w:val="26"/>
              </w:rPr>
              <w:t>2.6.</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Data Model</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27</w:t>
            </w:r>
            <w:r w:rsidR="00530203" w:rsidRPr="00E75BFD">
              <w:rPr>
                <w:rFonts w:ascii="Times New Roman" w:hAnsi="Times New Roman" w:cs="Times New Roman"/>
                <w:webHidden/>
                <w:sz w:val="26"/>
                <w:szCs w:val="26"/>
              </w:rPr>
              <w:fldChar w:fldCharType="end"/>
            </w:r>
          </w:hyperlink>
        </w:p>
        <w:p w14:paraId="2AA218F6" w14:textId="0E3A4344" w:rsidR="00530203" w:rsidRPr="00E75BFD" w:rsidRDefault="00E7456E">
          <w:pPr>
            <w:pStyle w:val="TOC1"/>
            <w:tabs>
              <w:tab w:val="right" w:leader="dot" w:pos="9016"/>
            </w:tabs>
            <w:rPr>
              <w:rFonts w:ascii="Times New Roman" w:eastAsiaTheme="minorEastAsia" w:hAnsi="Times New Roman" w:cs="Times New Roman"/>
              <w:sz w:val="26"/>
              <w:szCs w:val="26"/>
              <w:lang w:eastAsia="vi-VN"/>
            </w:rPr>
          </w:pPr>
          <w:hyperlink w:anchor="_Toc211453527" w:history="1">
            <w:r w:rsidR="00530203" w:rsidRPr="00E75BFD">
              <w:rPr>
                <w:rStyle w:val="Hyperlink"/>
                <w:rFonts w:ascii="Times New Roman" w:hAnsi="Times New Roman" w:cs="Times New Roman"/>
                <w:sz w:val="26"/>
                <w:szCs w:val="26"/>
              </w:rPr>
              <w:t>CHAPTER 3: SYSTEM ARCHITECTURE DESIGN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34</w:t>
            </w:r>
            <w:r w:rsidR="00530203" w:rsidRPr="00E75BFD">
              <w:rPr>
                <w:rFonts w:ascii="Times New Roman" w:hAnsi="Times New Roman" w:cs="Times New Roman"/>
                <w:webHidden/>
                <w:sz w:val="26"/>
                <w:szCs w:val="26"/>
              </w:rPr>
              <w:fldChar w:fldCharType="end"/>
            </w:r>
          </w:hyperlink>
        </w:p>
        <w:p w14:paraId="27A46637" w14:textId="060D32E5"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28" w:history="1">
            <w:r w:rsidR="00530203" w:rsidRPr="00E75BFD">
              <w:rPr>
                <w:rStyle w:val="Hyperlink"/>
                <w:rFonts w:ascii="Times New Roman" w:hAnsi="Times New Roman" w:cs="Times New Roman"/>
                <w:sz w:val="26"/>
                <w:szCs w:val="26"/>
              </w:rPr>
              <w:t>3.1 Overall Architecture</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34</w:t>
            </w:r>
            <w:r w:rsidR="00530203" w:rsidRPr="00E75BFD">
              <w:rPr>
                <w:rFonts w:ascii="Times New Roman" w:hAnsi="Times New Roman" w:cs="Times New Roman"/>
                <w:webHidden/>
                <w:sz w:val="26"/>
                <w:szCs w:val="26"/>
              </w:rPr>
              <w:fldChar w:fldCharType="end"/>
            </w:r>
          </w:hyperlink>
        </w:p>
        <w:p w14:paraId="68F22571" w14:textId="3FF7005D"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29" w:history="1">
            <w:r w:rsidR="00530203" w:rsidRPr="00E75BFD">
              <w:rPr>
                <w:rStyle w:val="Hyperlink"/>
                <w:rFonts w:ascii="Times New Roman" w:hAnsi="Times New Roman" w:cs="Times New Roman"/>
                <w:sz w:val="26"/>
                <w:szCs w:val="26"/>
              </w:rPr>
              <w:t>3.2 Decomposition View</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_Toc211453529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35</w:t>
            </w:r>
            <w:r w:rsidR="00530203" w:rsidRPr="00E75BFD">
              <w:rPr>
                <w:rFonts w:ascii="Times New Roman" w:hAnsi="Times New Roman" w:cs="Times New Roman"/>
                <w:webHidden/>
                <w:sz w:val="26"/>
                <w:szCs w:val="26"/>
              </w:rPr>
              <w:fldChar w:fldCharType="end"/>
            </w:r>
          </w:hyperlink>
        </w:p>
        <w:p w14:paraId="2C935B9C" w14:textId="03EF366B"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30" w:history="1">
            <w:r w:rsidR="00530203" w:rsidRPr="00E75BFD">
              <w:rPr>
                <w:rStyle w:val="Hyperlink"/>
                <w:rFonts w:ascii="Times New Roman" w:hAnsi="Times New Roman" w:cs="Times New Roman"/>
                <w:sz w:val="26"/>
                <w:szCs w:val="26"/>
              </w:rPr>
              <w:t>  3.2.1 Context Diagram</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35</w:t>
            </w:r>
            <w:r w:rsidR="00530203" w:rsidRPr="00E75BFD">
              <w:rPr>
                <w:rFonts w:ascii="Times New Roman" w:hAnsi="Times New Roman" w:cs="Times New Roman"/>
                <w:webHidden/>
                <w:sz w:val="26"/>
                <w:szCs w:val="26"/>
              </w:rPr>
              <w:fldChar w:fldCharType="end"/>
            </w:r>
          </w:hyperlink>
        </w:p>
        <w:p w14:paraId="2C2E374E" w14:textId="348F2C16"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31" w:history="1">
            <w:r w:rsidR="00530203" w:rsidRPr="00E75BFD">
              <w:rPr>
                <w:rStyle w:val="Hyperlink"/>
                <w:rFonts w:ascii="Times New Roman" w:hAnsi="Times New Roman" w:cs="Times New Roman"/>
                <w:sz w:val="26"/>
                <w:szCs w:val="26"/>
              </w:rPr>
              <w:t>  3.2.2 Container Diagram</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36</w:t>
            </w:r>
            <w:r w:rsidR="00530203" w:rsidRPr="00E75BFD">
              <w:rPr>
                <w:rFonts w:ascii="Times New Roman" w:hAnsi="Times New Roman" w:cs="Times New Roman"/>
                <w:webHidden/>
                <w:sz w:val="26"/>
                <w:szCs w:val="26"/>
              </w:rPr>
              <w:fldChar w:fldCharType="end"/>
            </w:r>
          </w:hyperlink>
        </w:p>
        <w:p w14:paraId="040C77B1" w14:textId="1D3E9E41"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32" w:history="1">
            <w:r w:rsidR="00530203" w:rsidRPr="00E75BFD">
              <w:rPr>
                <w:rStyle w:val="Hyperlink"/>
                <w:rFonts w:ascii="Times New Roman" w:hAnsi="Times New Roman" w:cs="Times New Roman"/>
                <w:sz w:val="26"/>
                <w:szCs w:val="26"/>
              </w:rPr>
              <w:t>  3.2.3 Component Diagram</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37</w:t>
            </w:r>
            <w:r w:rsidR="00530203" w:rsidRPr="00E75BFD">
              <w:rPr>
                <w:rFonts w:ascii="Times New Roman" w:hAnsi="Times New Roman" w:cs="Times New Roman"/>
                <w:webHidden/>
                <w:sz w:val="26"/>
                <w:szCs w:val="26"/>
              </w:rPr>
              <w:fldChar w:fldCharType="end"/>
            </w:r>
          </w:hyperlink>
        </w:p>
        <w:p w14:paraId="6D58784C" w14:textId="5A06DC71"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33" w:history="1">
            <w:r w:rsidR="00530203" w:rsidRPr="00E75BFD">
              <w:rPr>
                <w:rStyle w:val="Hyperlink"/>
                <w:rFonts w:ascii="Times New Roman" w:hAnsi="Times New Roman" w:cs="Times New Roman"/>
                <w:sz w:val="26"/>
                <w:szCs w:val="26"/>
              </w:rPr>
              <w:t>3.2.4 Class Diagram</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38</w:t>
            </w:r>
            <w:r w:rsidR="00530203" w:rsidRPr="00E75BFD">
              <w:rPr>
                <w:rFonts w:ascii="Times New Roman" w:hAnsi="Times New Roman" w:cs="Times New Roman"/>
                <w:webHidden/>
                <w:sz w:val="26"/>
                <w:szCs w:val="26"/>
              </w:rPr>
              <w:fldChar w:fldCharType="end"/>
            </w:r>
          </w:hyperlink>
        </w:p>
        <w:p w14:paraId="760BE1E2" w14:textId="4393AB1B" w:rsidR="00530203" w:rsidRPr="00E75BFD" w:rsidRDefault="00E7456E">
          <w:pPr>
            <w:pStyle w:val="TOC2"/>
            <w:tabs>
              <w:tab w:val="left" w:pos="960"/>
              <w:tab w:val="right" w:leader="dot" w:pos="9016"/>
            </w:tabs>
            <w:rPr>
              <w:rFonts w:ascii="Times New Roman" w:eastAsiaTheme="minorEastAsia" w:hAnsi="Times New Roman" w:cs="Times New Roman"/>
              <w:sz w:val="26"/>
              <w:szCs w:val="26"/>
              <w:lang w:eastAsia="vi-VN"/>
            </w:rPr>
          </w:pPr>
          <w:hyperlink w:anchor="_Toc211453534" w:history="1">
            <w:r w:rsidR="00530203" w:rsidRPr="00E75BFD">
              <w:rPr>
                <w:rStyle w:val="Hyperlink"/>
                <w:rFonts w:ascii="Times New Roman" w:hAnsi="Times New Roman" w:cs="Times New Roman"/>
                <w:sz w:val="26"/>
                <w:szCs w:val="26"/>
                <w:lang w:eastAsia="vi-VN"/>
              </w:rPr>
              <w:t>3.2.</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lang w:eastAsia="vi-VN"/>
              </w:rPr>
              <w:t>User Interface Design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39</w:t>
            </w:r>
            <w:r w:rsidR="00530203" w:rsidRPr="00E75BFD">
              <w:rPr>
                <w:rFonts w:ascii="Times New Roman" w:hAnsi="Times New Roman" w:cs="Times New Roman"/>
                <w:webHidden/>
                <w:sz w:val="26"/>
                <w:szCs w:val="26"/>
              </w:rPr>
              <w:fldChar w:fldCharType="end"/>
            </w:r>
          </w:hyperlink>
        </w:p>
        <w:p w14:paraId="40E5990E" w14:textId="1A4C336E" w:rsidR="00530203" w:rsidRPr="00E75BFD" w:rsidRDefault="00E7456E">
          <w:pPr>
            <w:pStyle w:val="TOC2"/>
            <w:tabs>
              <w:tab w:val="left" w:pos="960"/>
              <w:tab w:val="right" w:leader="dot" w:pos="9016"/>
            </w:tabs>
            <w:rPr>
              <w:rFonts w:ascii="Times New Roman" w:eastAsiaTheme="minorEastAsia" w:hAnsi="Times New Roman" w:cs="Times New Roman"/>
              <w:sz w:val="26"/>
              <w:szCs w:val="26"/>
              <w:lang w:eastAsia="vi-VN"/>
            </w:rPr>
          </w:pPr>
          <w:hyperlink w:anchor="_Toc211453535" w:history="1">
            <w:r w:rsidR="00530203" w:rsidRPr="00E75BFD">
              <w:rPr>
                <w:rStyle w:val="Hyperlink"/>
                <w:rFonts w:ascii="Times New Roman" w:hAnsi="Times New Roman" w:cs="Times New Roman"/>
                <w:sz w:val="26"/>
                <w:szCs w:val="26"/>
              </w:rPr>
              <w:t>3.3.</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Communication View (Sequence)</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41</w:t>
            </w:r>
            <w:r w:rsidR="00530203" w:rsidRPr="00E75BFD">
              <w:rPr>
                <w:rFonts w:ascii="Times New Roman" w:hAnsi="Times New Roman" w:cs="Times New Roman"/>
                <w:webHidden/>
                <w:sz w:val="26"/>
                <w:szCs w:val="26"/>
              </w:rPr>
              <w:fldChar w:fldCharType="end"/>
            </w:r>
          </w:hyperlink>
        </w:p>
        <w:p w14:paraId="432D94F6" w14:textId="3F186DC1" w:rsidR="00530203" w:rsidRPr="00E75BFD" w:rsidRDefault="00E7456E">
          <w:pPr>
            <w:pStyle w:val="TOC2"/>
            <w:tabs>
              <w:tab w:val="left" w:pos="960"/>
              <w:tab w:val="right" w:leader="dot" w:pos="9016"/>
            </w:tabs>
            <w:rPr>
              <w:rFonts w:ascii="Times New Roman" w:eastAsiaTheme="minorEastAsia" w:hAnsi="Times New Roman" w:cs="Times New Roman"/>
              <w:sz w:val="26"/>
              <w:szCs w:val="26"/>
              <w:lang w:eastAsia="vi-VN"/>
            </w:rPr>
          </w:pPr>
          <w:hyperlink w:anchor="_Toc211453536" w:history="1">
            <w:r w:rsidR="00530203" w:rsidRPr="00E75BFD">
              <w:rPr>
                <w:rStyle w:val="Hyperlink"/>
                <w:rFonts w:ascii="Times New Roman" w:hAnsi="Times New Roman" w:cs="Times New Roman"/>
                <w:sz w:val="26"/>
                <w:szCs w:val="26"/>
              </w:rPr>
              <w:t>3.4.</w:t>
            </w:r>
            <w:r w:rsidR="00530203" w:rsidRPr="00E75BFD">
              <w:rPr>
                <w:rFonts w:ascii="Times New Roman" w:eastAsiaTheme="minorEastAsia" w:hAnsi="Times New Roman" w:cs="Times New Roman"/>
                <w:sz w:val="26"/>
                <w:szCs w:val="26"/>
                <w:lang w:eastAsia="vi-VN"/>
              </w:rPr>
              <w:tab/>
            </w:r>
            <w:r w:rsidR="00530203" w:rsidRPr="00E75BFD">
              <w:rPr>
                <w:rStyle w:val="Hyperlink"/>
                <w:rFonts w:ascii="Times New Roman" w:hAnsi="Times New Roman" w:cs="Times New Roman"/>
                <w:sz w:val="26"/>
                <w:szCs w:val="26"/>
              </w:rPr>
              <w:t>Deployment View</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43</w:t>
            </w:r>
            <w:r w:rsidR="00530203" w:rsidRPr="00E75BFD">
              <w:rPr>
                <w:rFonts w:ascii="Times New Roman" w:hAnsi="Times New Roman" w:cs="Times New Roman"/>
                <w:webHidden/>
                <w:sz w:val="26"/>
                <w:szCs w:val="26"/>
              </w:rPr>
              <w:fldChar w:fldCharType="end"/>
            </w:r>
          </w:hyperlink>
        </w:p>
        <w:p w14:paraId="46B88A44" w14:textId="134AFC6B" w:rsidR="00530203" w:rsidRPr="00E75BFD" w:rsidRDefault="00E7456E">
          <w:pPr>
            <w:pStyle w:val="TOC1"/>
            <w:tabs>
              <w:tab w:val="right" w:leader="dot" w:pos="9016"/>
            </w:tabs>
            <w:rPr>
              <w:rFonts w:ascii="Times New Roman" w:eastAsiaTheme="minorEastAsia" w:hAnsi="Times New Roman" w:cs="Times New Roman"/>
              <w:sz w:val="26"/>
              <w:szCs w:val="26"/>
              <w:lang w:eastAsia="vi-VN"/>
            </w:rPr>
          </w:pPr>
          <w:hyperlink w:anchor="_Toc211453537" w:history="1">
            <w:r w:rsidR="00530203" w:rsidRPr="00E75BFD">
              <w:rPr>
                <w:rStyle w:val="Hyperlink"/>
                <w:rFonts w:ascii="Times New Roman" w:hAnsi="Times New Roman" w:cs="Times New Roman"/>
                <w:sz w:val="26"/>
                <w:szCs w:val="26"/>
              </w:rPr>
              <w:t>CHAPTER 4: TEST PLAN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44</w:t>
            </w:r>
            <w:r w:rsidR="00530203" w:rsidRPr="00E75BFD">
              <w:rPr>
                <w:rFonts w:ascii="Times New Roman" w:hAnsi="Times New Roman" w:cs="Times New Roman"/>
                <w:webHidden/>
                <w:sz w:val="26"/>
                <w:szCs w:val="26"/>
              </w:rPr>
              <w:fldChar w:fldCharType="end"/>
            </w:r>
          </w:hyperlink>
        </w:p>
        <w:p w14:paraId="309D37EF" w14:textId="3EF98905"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38" w:history="1">
            <w:r w:rsidR="00530203" w:rsidRPr="00E75BFD">
              <w:rPr>
                <w:rStyle w:val="Hyperlink"/>
                <w:rFonts w:ascii="Times New Roman" w:hAnsi="Times New Roman" w:cs="Times New Roman"/>
                <w:sz w:val="26"/>
                <w:szCs w:val="26"/>
              </w:rPr>
              <w:t>4.1. Introduction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44</w:t>
            </w:r>
            <w:r w:rsidR="00530203" w:rsidRPr="00E75BFD">
              <w:rPr>
                <w:rFonts w:ascii="Times New Roman" w:hAnsi="Times New Roman" w:cs="Times New Roman"/>
                <w:webHidden/>
                <w:sz w:val="26"/>
                <w:szCs w:val="26"/>
              </w:rPr>
              <w:fldChar w:fldCharType="end"/>
            </w:r>
          </w:hyperlink>
        </w:p>
        <w:p w14:paraId="1A778E83" w14:textId="57F21849"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39" w:history="1">
            <w:r w:rsidR="00530203" w:rsidRPr="00E75BFD">
              <w:rPr>
                <w:rStyle w:val="Hyperlink"/>
                <w:rFonts w:ascii="Times New Roman" w:hAnsi="Times New Roman" w:cs="Times New Roman"/>
                <w:sz w:val="26"/>
                <w:szCs w:val="26"/>
              </w:rPr>
              <w:t>4.1.1. Purpose</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_Toc211453539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44</w:t>
            </w:r>
            <w:r w:rsidR="00530203" w:rsidRPr="00E75BFD">
              <w:rPr>
                <w:rFonts w:ascii="Times New Roman" w:hAnsi="Times New Roman" w:cs="Times New Roman"/>
                <w:webHidden/>
                <w:sz w:val="26"/>
                <w:szCs w:val="26"/>
              </w:rPr>
              <w:fldChar w:fldCharType="end"/>
            </w:r>
          </w:hyperlink>
        </w:p>
        <w:p w14:paraId="77A30463" w14:textId="2F6A6859"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40" w:history="1">
            <w:r w:rsidR="00530203" w:rsidRPr="00E75BFD">
              <w:rPr>
                <w:rStyle w:val="Hyperlink"/>
                <w:rFonts w:ascii="Times New Roman" w:hAnsi="Times New Roman" w:cs="Times New Roman"/>
                <w:sz w:val="26"/>
                <w:szCs w:val="26"/>
              </w:rPr>
              <w:t>4.1.2. Background Information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44</w:t>
            </w:r>
            <w:r w:rsidR="00530203" w:rsidRPr="00E75BFD">
              <w:rPr>
                <w:rFonts w:ascii="Times New Roman" w:hAnsi="Times New Roman" w:cs="Times New Roman"/>
                <w:webHidden/>
                <w:sz w:val="26"/>
                <w:szCs w:val="26"/>
              </w:rPr>
              <w:fldChar w:fldCharType="end"/>
            </w:r>
          </w:hyperlink>
        </w:p>
        <w:p w14:paraId="43EC5123" w14:textId="37020D8E"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41" w:history="1">
            <w:r w:rsidR="00530203" w:rsidRPr="00E75BFD">
              <w:rPr>
                <w:rStyle w:val="Hyperlink"/>
                <w:rFonts w:ascii="Times New Roman" w:hAnsi="Times New Roman" w:cs="Times New Roman"/>
                <w:sz w:val="26"/>
                <w:szCs w:val="26"/>
              </w:rPr>
              <w:t>4.1.3. Scope of Testing</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44</w:t>
            </w:r>
            <w:r w:rsidR="00530203" w:rsidRPr="00E75BFD">
              <w:rPr>
                <w:rFonts w:ascii="Times New Roman" w:hAnsi="Times New Roman" w:cs="Times New Roman"/>
                <w:webHidden/>
                <w:sz w:val="26"/>
                <w:szCs w:val="26"/>
              </w:rPr>
              <w:fldChar w:fldCharType="end"/>
            </w:r>
          </w:hyperlink>
        </w:p>
        <w:p w14:paraId="5BF17944" w14:textId="6DE0A1CD"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42" w:history="1">
            <w:r w:rsidR="00530203" w:rsidRPr="00E75BFD">
              <w:rPr>
                <w:rStyle w:val="Hyperlink"/>
                <w:rFonts w:ascii="Times New Roman" w:hAnsi="Times New Roman" w:cs="Times New Roman"/>
                <w:sz w:val="26"/>
                <w:szCs w:val="26"/>
              </w:rPr>
              <w:t>4.1.4. Definitions, Acronyms and Abbreviations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45</w:t>
            </w:r>
            <w:r w:rsidR="00530203" w:rsidRPr="00E75BFD">
              <w:rPr>
                <w:rFonts w:ascii="Times New Roman" w:hAnsi="Times New Roman" w:cs="Times New Roman"/>
                <w:webHidden/>
                <w:sz w:val="26"/>
                <w:szCs w:val="26"/>
              </w:rPr>
              <w:fldChar w:fldCharType="end"/>
            </w:r>
          </w:hyperlink>
        </w:p>
        <w:p w14:paraId="59C5FF77" w14:textId="3306FA6C"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43" w:history="1">
            <w:r w:rsidR="00530203" w:rsidRPr="00E75BFD">
              <w:rPr>
                <w:rStyle w:val="Hyperlink"/>
                <w:rFonts w:ascii="Times New Roman" w:hAnsi="Times New Roman" w:cs="Times New Roman"/>
                <w:sz w:val="26"/>
                <w:szCs w:val="26"/>
              </w:rPr>
              <w:t>4.1.5. Assumptions and Dependencies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45</w:t>
            </w:r>
            <w:r w:rsidR="00530203" w:rsidRPr="00E75BFD">
              <w:rPr>
                <w:rFonts w:ascii="Times New Roman" w:hAnsi="Times New Roman" w:cs="Times New Roman"/>
                <w:webHidden/>
                <w:sz w:val="26"/>
                <w:szCs w:val="26"/>
              </w:rPr>
              <w:fldChar w:fldCharType="end"/>
            </w:r>
          </w:hyperlink>
        </w:p>
        <w:p w14:paraId="1BE6694D" w14:textId="004361FC"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44" w:history="1">
            <w:r w:rsidR="00530203" w:rsidRPr="00E75BFD">
              <w:rPr>
                <w:rStyle w:val="Hyperlink"/>
                <w:rFonts w:ascii="Times New Roman" w:hAnsi="Times New Roman" w:cs="Times New Roman"/>
                <w:sz w:val="26"/>
                <w:szCs w:val="26"/>
              </w:rPr>
              <w:t>4.1.6. Constraints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45</w:t>
            </w:r>
            <w:r w:rsidR="00530203" w:rsidRPr="00E75BFD">
              <w:rPr>
                <w:rFonts w:ascii="Times New Roman" w:hAnsi="Times New Roman" w:cs="Times New Roman"/>
                <w:webHidden/>
                <w:sz w:val="26"/>
                <w:szCs w:val="26"/>
              </w:rPr>
              <w:fldChar w:fldCharType="end"/>
            </w:r>
          </w:hyperlink>
        </w:p>
        <w:p w14:paraId="7162661E" w14:textId="4C65FDCB"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45" w:history="1">
            <w:r w:rsidR="00530203" w:rsidRPr="00E75BFD">
              <w:rPr>
                <w:rStyle w:val="Hyperlink"/>
                <w:rFonts w:ascii="Times New Roman" w:hAnsi="Times New Roman" w:cs="Times New Roman"/>
                <w:sz w:val="26"/>
                <w:szCs w:val="26"/>
              </w:rPr>
              <w:t>4.1.7. Risks and Contingencies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46</w:t>
            </w:r>
            <w:r w:rsidR="00530203" w:rsidRPr="00E75BFD">
              <w:rPr>
                <w:rFonts w:ascii="Times New Roman" w:hAnsi="Times New Roman" w:cs="Times New Roman"/>
                <w:webHidden/>
                <w:sz w:val="26"/>
                <w:szCs w:val="26"/>
              </w:rPr>
              <w:fldChar w:fldCharType="end"/>
            </w:r>
          </w:hyperlink>
        </w:p>
        <w:p w14:paraId="66F4811C" w14:textId="70D0A3D8"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46" w:history="1">
            <w:r w:rsidR="00530203" w:rsidRPr="00E75BFD">
              <w:rPr>
                <w:rStyle w:val="Hyperlink"/>
                <w:rFonts w:ascii="Times New Roman" w:hAnsi="Times New Roman" w:cs="Times New Roman"/>
                <w:sz w:val="26"/>
                <w:szCs w:val="26"/>
              </w:rPr>
              <w:t>4.1.8. References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46</w:t>
            </w:r>
            <w:r w:rsidR="00530203" w:rsidRPr="00E75BFD">
              <w:rPr>
                <w:rFonts w:ascii="Times New Roman" w:hAnsi="Times New Roman" w:cs="Times New Roman"/>
                <w:webHidden/>
                <w:sz w:val="26"/>
                <w:szCs w:val="26"/>
              </w:rPr>
              <w:fldChar w:fldCharType="end"/>
            </w:r>
          </w:hyperlink>
        </w:p>
        <w:p w14:paraId="4D0A04E2" w14:textId="6C3621D6"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47" w:history="1">
            <w:r w:rsidR="00530203" w:rsidRPr="00E75BFD">
              <w:rPr>
                <w:rStyle w:val="Hyperlink"/>
                <w:rFonts w:ascii="Times New Roman" w:hAnsi="Times New Roman" w:cs="Times New Roman"/>
                <w:sz w:val="26"/>
                <w:szCs w:val="26"/>
              </w:rPr>
              <w:t>4.1.9. Training Needs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46</w:t>
            </w:r>
            <w:r w:rsidR="00530203" w:rsidRPr="00E75BFD">
              <w:rPr>
                <w:rFonts w:ascii="Times New Roman" w:hAnsi="Times New Roman" w:cs="Times New Roman"/>
                <w:webHidden/>
                <w:sz w:val="26"/>
                <w:szCs w:val="26"/>
              </w:rPr>
              <w:fldChar w:fldCharType="end"/>
            </w:r>
          </w:hyperlink>
        </w:p>
        <w:p w14:paraId="146A39A8" w14:textId="3660922F"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48" w:history="1">
            <w:r w:rsidR="00530203" w:rsidRPr="00E75BFD">
              <w:rPr>
                <w:rStyle w:val="Hyperlink"/>
                <w:rFonts w:ascii="Times New Roman" w:hAnsi="Times New Roman" w:cs="Times New Roman"/>
                <w:sz w:val="26"/>
                <w:szCs w:val="26"/>
              </w:rPr>
              <w:t>4.2. Work products under test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46</w:t>
            </w:r>
            <w:r w:rsidR="00530203" w:rsidRPr="00E75BFD">
              <w:rPr>
                <w:rFonts w:ascii="Times New Roman" w:hAnsi="Times New Roman" w:cs="Times New Roman"/>
                <w:webHidden/>
                <w:sz w:val="26"/>
                <w:szCs w:val="26"/>
              </w:rPr>
              <w:fldChar w:fldCharType="end"/>
            </w:r>
          </w:hyperlink>
        </w:p>
        <w:p w14:paraId="4A32968E" w14:textId="4DD07BDB"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49" w:history="1">
            <w:r w:rsidR="00530203" w:rsidRPr="00E75BFD">
              <w:rPr>
                <w:rStyle w:val="Hyperlink"/>
                <w:rFonts w:ascii="Times New Roman" w:hAnsi="Times New Roman" w:cs="Times New Roman"/>
                <w:sz w:val="26"/>
                <w:szCs w:val="26"/>
              </w:rPr>
              <w:t>4.2.1. Test Items / Modules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_Toc211453549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46</w:t>
            </w:r>
            <w:r w:rsidR="00530203" w:rsidRPr="00E75BFD">
              <w:rPr>
                <w:rFonts w:ascii="Times New Roman" w:hAnsi="Times New Roman" w:cs="Times New Roman"/>
                <w:webHidden/>
                <w:sz w:val="26"/>
                <w:szCs w:val="26"/>
              </w:rPr>
              <w:fldChar w:fldCharType="end"/>
            </w:r>
          </w:hyperlink>
        </w:p>
        <w:p w14:paraId="11C6AC17" w14:textId="0BC57F06"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50" w:history="1">
            <w:r w:rsidR="00530203" w:rsidRPr="00E75BFD">
              <w:rPr>
                <w:rStyle w:val="Hyperlink"/>
                <w:rFonts w:ascii="Times New Roman" w:hAnsi="Times New Roman" w:cs="Times New Roman"/>
                <w:sz w:val="26"/>
                <w:szCs w:val="26"/>
              </w:rPr>
              <w:t>4.2.2. Supported Versions and Configurations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46</w:t>
            </w:r>
            <w:r w:rsidR="00530203" w:rsidRPr="00E75BFD">
              <w:rPr>
                <w:rFonts w:ascii="Times New Roman" w:hAnsi="Times New Roman" w:cs="Times New Roman"/>
                <w:webHidden/>
                <w:sz w:val="26"/>
                <w:szCs w:val="26"/>
              </w:rPr>
              <w:fldChar w:fldCharType="end"/>
            </w:r>
          </w:hyperlink>
        </w:p>
        <w:p w14:paraId="0DC4B46B" w14:textId="3F55E516"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51" w:history="1">
            <w:r w:rsidR="00530203" w:rsidRPr="00E75BFD">
              <w:rPr>
                <w:rStyle w:val="Hyperlink"/>
                <w:rFonts w:ascii="Times New Roman" w:hAnsi="Times New Roman" w:cs="Times New Roman"/>
                <w:sz w:val="26"/>
                <w:szCs w:val="26"/>
              </w:rPr>
              <w:t>4.2.3. Test Matrix / Topology</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46</w:t>
            </w:r>
            <w:r w:rsidR="00530203" w:rsidRPr="00E75BFD">
              <w:rPr>
                <w:rFonts w:ascii="Times New Roman" w:hAnsi="Times New Roman" w:cs="Times New Roman"/>
                <w:webHidden/>
                <w:sz w:val="26"/>
                <w:szCs w:val="26"/>
              </w:rPr>
              <w:fldChar w:fldCharType="end"/>
            </w:r>
          </w:hyperlink>
        </w:p>
        <w:p w14:paraId="4E4A19FA" w14:textId="547A4184"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52" w:history="1">
            <w:r w:rsidR="00530203" w:rsidRPr="00E75BFD">
              <w:rPr>
                <w:rStyle w:val="Hyperlink"/>
                <w:rFonts w:ascii="Times New Roman" w:hAnsi="Times New Roman" w:cs="Times New Roman"/>
                <w:sz w:val="26"/>
                <w:szCs w:val="26"/>
              </w:rPr>
              <w:t>4.2.4. Roles and Configurations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47</w:t>
            </w:r>
            <w:r w:rsidR="00530203" w:rsidRPr="00E75BFD">
              <w:rPr>
                <w:rFonts w:ascii="Times New Roman" w:hAnsi="Times New Roman" w:cs="Times New Roman"/>
                <w:webHidden/>
                <w:sz w:val="26"/>
                <w:szCs w:val="26"/>
              </w:rPr>
              <w:fldChar w:fldCharType="end"/>
            </w:r>
          </w:hyperlink>
        </w:p>
        <w:p w14:paraId="0BD37300" w14:textId="64F6AB9F"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53" w:history="1">
            <w:r w:rsidR="00530203" w:rsidRPr="00E75BFD">
              <w:rPr>
                <w:rStyle w:val="Hyperlink"/>
                <w:rFonts w:ascii="Times New Roman" w:hAnsi="Times New Roman" w:cs="Times New Roman"/>
                <w:sz w:val="26"/>
                <w:szCs w:val="26"/>
              </w:rPr>
              <w:t>4.2.5. Related Project Artifacts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47</w:t>
            </w:r>
            <w:r w:rsidR="00530203" w:rsidRPr="00E75BFD">
              <w:rPr>
                <w:rFonts w:ascii="Times New Roman" w:hAnsi="Times New Roman" w:cs="Times New Roman"/>
                <w:webHidden/>
                <w:sz w:val="26"/>
                <w:szCs w:val="26"/>
              </w:rPr>
              <w:fldChar w:fldCharType="end"/>
            </w:r>
          </w:hyperlink>
        </w:p>
        <w:p w14:paraId="49EF7F0C" w14:textId="615D729D"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54" w:history="1">
            <w:r w:rsidR="00530203" w:rsidRPr="00E75BFD">
              <w:rPr>
                <w:rStyle w:val="Hyperlink"/>
                <w:rFonts w:ascii="Times New Roman" w:hAnsi="Times New Roman" w:cs="Times New Roman"/>
                <w:sz w:val="26"/>
                <w:szCs w:val="26"/>
              </w:rPr>
              <w:t>4.3. Test requirements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47</w:t>
            </w:r>
            <w:r w:rsidR="00530203" w:rsidRPr="00E75BFD">
              <w:rPr>
                <w:rFonts w:ascii="Times New Roman" w:hAnsi="Times New Roman" w:cs="Times New Roman"/>
                <w:webHidden/>
                <w:sz w:val="26"/>
                <w:szCs w:val="26"/>
              </w:rPr>
              <w:fldChar w:fldCharType="end"/>
            </w:r>
          </w:hyperlink>
        </w:p>
        <w:p w14:paraId="03E9C41B" w14:textId="5E35E221"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55" w:history="1">
            <w:r w:rsidR="00530203" w:rsidRPr="00E75BFD">
              <w:rPr>
                <w:rStyle w:val="Hyperlink"/>
                <w:rFonts w:ascii="Times New Roman" w:hAnsi="Times New Roman" w:cs="Times New Roman"/>
                <w:sz w:val="26"/>
                <w:szCs w:val="26"/>
              </w:rPr>
              <w:t>4.3.1. Features to be Tested</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47</w:t>
            </w:r>
            <w:r w:rsidR="00530203" w:rsidRPr="00E75BFD">
              <w:rPr>
                <w:rFonts w:ascii="Times New Roman" w:hAnsi="Times New Roman" w:cs="Times New Roman"/>
                <w:webHidden/>
                <w:sz w:val="26"/>
                <w:szCs w:val="26"/>
              </w:rPr>
              <w:fldChar w:fldCharType="end"/>
            </w:r>
          </w:hyperlink>
        </w:p>
        <w:p w14:paraId="3A1503FE" w14:textId="72D6C8B8"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56" w:history="1">
            <w:r w:rsidR="00530203" w:rsidRPr="00E75BFD">
              <w:rPr>
                <w:rStyle w:val="Hyperlink"/>
                <w:rFonts w:ascii="Times New Roman" w:hAnsi="Times New Roman" w:cs="Times New Roman"/>
                <w:sz w:val="26"/>
                <w:szCs w:val="26"/>
              </w:rPr>
              <w:t>4.3.2. Faults / Bugs Fixed</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47</w:t>
            </w:r>
            <w:r w:rsidR="00530203" w:rsidRPr="00E75BFD">
              <w:rPr>
                <w:rFonts w:ascii="Times New Roman" w:hAnsi="Times New Roman" w:cs="Times New Roman"/>
                <w:webHidden/>
                <w:sz w:val="26"/>
                <w:szCs w:val="26"/>
              </w:rPr>
              <w:fldChar w:fldCharType="end"/>
            </w:r>
          </w:hyperlink>
        </w:p>
        <w:p w14:paraId="53470C5A" w14:textId="7208D731"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57" w:history="1">
            <w:r w:rsidR="00530203" w:rsidRPr="00E75BFD">
              <w:rPr>
                <w:rStyle w:val="Hyperlink"/>
                <w:rFonts w:ascii="Times New Roman" w:hAnsi="Times New Roman" w:cs="Times New Roman"/>
                <w:sz w:val="26"/>
                <w:szCs w:val="26"/>
              </w:rPr>
              <w:t>4.3.3. Acceptance Test Criteria</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48</w:t>
            </w:r>
            <w:r w:rsidR="00530203" w:rsidRPr="00E75BFD">
              <w:rPr>
                <w:rFonts w:ascii="Times New Roman" w:hAnsi="Times New Roman" w:cs="Times New Roman"/>
                <w:webHidden/>
                <w:sz w:val="26"/>
                <w:szCs w:val="26"/>
              </w:rPr>
              <w:fldChar w:fldCharType="end"/>
            </w:r>
          </w:hyperlink>
        </w:p>
        <w:p w14:paraId="67B1B3CE" w14:textId="6C94BCE8"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58" w:history="1">
            <w:r w:rsidR="00530203" w:rsidRPr="00E75BFD">
              <w:rPr>
                <w:rStyle w:val="Hyperlink"/>
                <w:rFonts w:ascii="Times New Roman" w:hAnsi="Times New Roman" w:cs="Times New Roman"/>
                <w:sz w:val="26"/>
                <w:szCs w:val="26"/>
              </w:rPr>
              <w:t>4.4. Test strategy</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48</w:t>
            </w:r>
            <w:r w:rsidR="00530203" w:rsidRPr="00E75BFD">
              <w:rPr>
                <w:rFonts w:ascii="Times New Roman" w:hAnsi="Times New Roman" w:cs="Times New Roman"/>
                <w:webHidden/>
                <w:sz w:val="26"/>
                <w:szCs w:val="26"/>
              </w:rPr>
              <w:fldChar w:fldCharType="end"/>
            </w:r>
          </w:hyperlink>
        </w:p>
        <w:p w14:paraId="274BE13F" w14:textId="6502E3EE"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59" w:history="1">
            <w:r w:rsidR="00530203" w:rsidRPr="00E75BFD">
              <w:rPr>
                <w:rStyle w:val="Hyperlink"/>
                <w:rFonts w:ascii="Times New Roman" w:hAnsi="Times New Roman" w:cs="Times New Roman"/>
                <w:sz w:val="26"/>
                <w:szCs w:val="26"/>
              </w:rPr>
              <w:t>4.4.1. Test Levels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_Toc211453559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48</w:t>
            </w:r>
            <w:r w:rsidR="00530203" w:rsidRPr="00E75BFD">
              <w:rPr>
                <w:rFonts w:ascii="Times New Roman" w:hAnsi="Times New Roman" w:cs="Times New Roman"/>
                <w:webHidden/>
                <w:sz w:val="26"/>
                <w:szCs w:val="26"/>
              </w:rPr>
              <w:fldChar w:fldCharType="end"/>
            </w:r>
          </w:hyperlink>
        </w:p>
        <w:p w14:paraId="250CE795" w14:textId="7E539D52"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60" w:history="1">
            <w:r w:rsidR="00530203" w:rsidRPr="00E75BFD">
              <w:rPr>
                <w:rStyle w:val="Hyperlink"/>
                <w:rFonts w:ascii="Times New Roman" w:hAnsi="Times New Roman" w:cs="Times New Roman"/>
                <w:sz w:val="26"/>
                <w:szCs w:val="26"/>
              </w:rPr>
              <w:t>4.4.2. Test Types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48</w:t>
            </w:r>
            <w:r w:rsidR="00530203" w:rsidRPr="00E75BFD">
              <w:rPr>
                <w:rFonts w:ascii="Times New Roman" w:hAnsi="Times New Roman" w:cs="Times New Roman"/>
                <w:webHidden/>
                <w:sz w:val="26"/>
                <w:szCs w:val="26"/>
              </w:rPr>
              <w:fldChar w:fldCharType="end"/>
            </w:r>
          </w:hyperlink>
        </w:p>
        <w:p w14:paraId="7B1D13B8" w14:textId="415790FD"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61" w:history="1">
            <w:r w:rsidR="00530203" w:rsidRPr="00E75BFD">
              <w:rPr>
                <w:rStyle w:val="Hyperlink"/>
                <w:rFonts w:ascii="Times New Roman" w:hAnsi="Times New Roman" w:cs="Times New Roman"/>
                <w:sz w:val="26"/>
                <w:szCs w:val="26"/>
              </w:rPr>
              <w:t>4.4.3. Test Script Execution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48</w:t>
            </w:r>
            <w:r w:rsidR="00530203" w:rsidRPr="00E75BFD">
              <w:rPr>
                <w:rFonts w:ascii="Times New Roman" w:hAnsi="Times New Roman" w:cs="Times New Roman"/>
                <w:webHidden/>
                <w:sz w:val="26"/>
                <w:szCs w:val="26"/>
              </w:rPr>
              <w:fldChar w:fldCharType="end"/>
            </w:r>
          </w:hyperlink>
        </w:p>
        <w:p w14:paraId="258A7CD2" w14:textId="69A212A7"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62" w:history="1">
            <w:r w:rsidR="00530203" w:rsidRPr="00E75BFD">
              <w:rPr>
                <w:rStyle w:val="Hyperlink"/>
                <w:rFonts w:ascii="Times New Roman" w:hAnsi="Times New Roman" w:cs="Times New Roman"/>
                <w:sz w:val="26"/>
                <w:szCs w:val="26"/>
              </w:rPr>
              <w:t>4.4.4. Testing Criteria</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49</w:t>
            </w:r>
            <w:r w:rsidR="00530203" w:rsidRPr="00E75BFD">
              <w:rPr>
                <w:rFonts w:ascii="Times New Roman" w:hAnsi="Times New Roman" w:cs="Times New Roman"/>
                <w:webHidden/>
                <w:sz w:val="26"/>
                <w:szCs w:val="26"/>
              </w:rPr>
              <w:fldChar w:fldCharType="end"/>
            </w:r>
          </w:hyperlink>
        </w:p>
        <w:p w14:paraId="4CE34B3F" w14:textId="1DE620CE"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63" w:history="1">
            <w:r w:rsidR="00530203" w:rsidRPr="00E75BFD">
              <w:rPr>
                <w:rStyle w:val="Hyperlink"/>
                <w:rFonts w:ascii="Times New Roman" w:hAnsi="Times New Roman" w:cs="Times New Roman"/>
                <w:sz w:val="26"/>
                <w:szCs w:val="26"/>
              </w:rPr>
              <w:t>4.4.5. Test Tools and Automation Frameworks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49</w:t>
            </w:r>
            <w:r w:rsidR="00530203" w:rsidRPr="00E75BFD">
              <w:rPr>
                <w:rFonts w:ascii="Times New Roman" w:hAnsi="Times New Roman" w:cs="Times New Roman"/>
                <w:webHidden/>
                <w:sz w:val="26"/>
                <w:szCs w:val="26"/>
              </w:rPr>
              <w:fldChar w:fldCharType="end"/>
            </w:r>
          </w:hyperlink>
        </w:p>
        <w:p w14:paraId="46CA8A40" w14:textId="3283063E"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64" w:history="1">
            <w:r w:rsidR="00530203" w:rsidRPr="00E75BFD">
              <w:rPr>
                <w:rStyle w:val="Hyperlink"/>
                <w:rFonts w:ascii="Times New Roman" w:hAnsi="Times New Roman" w:cs="Times New Roman"/>
                <w:sz w:val="26"/>
                <w:szCs w:val="26"/>
              </w:rPr>
              <w:t>4.5. Test environment &amp; resources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49</w:t>
            </w:r>
            <w:r w:rsidR="00530203" w:rsidRPr="00E75BFD">
              <w:rPr>
                <w:rFonts w:ascii="Times New Roman" w:hAnsi="Times New Roman" w:cs="Times New Roman"/>
                <w:webHidden/>
                <w:sz w:val="26"/>
                <w:szCs w:val="26"/>
              </w:rPr>
              <w:fldChar w:fldCharType="end"/>
            </w:r>
          </w:hyperlink>
        </w:p>
        <w:p w14:paraId="63269556" w14:textId="17A68429"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65" w:history="1">
            <w:r w:rsidR="00530203" w:rsidRPr="00E75BFD">
              <w:rPr>
                <w:rStyle w:val="Hyperlink"/>
                <w:rFonts w:ascii="Times New Roman" w:hAnsi="Times New Roman" w:cs="Times New Roman"/>
                <w:sz w:val="26"/>
                <w:szCs w:val="26"/>
              </w:rPr>
              <w:t>4.5.1. Hardware Requirements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49</w:t>
            </w:r>
            <w:r w:rsidR="00530203" w:rsidRPr="00E75BFD">
              <w:rPr>
                <w:rFonts w:ascii="Times New Roman" w:hAnsi="Times New Roman" w:cs="Times New Roman"/>
                <w:webHidden/>
                <w:sz w:val="26"/>
                <w:szCs w:val="26"/>
              </w:rPr>
              <w:fldChar w:fldCharType="end"/>
            </w:r>
          </w:hyperlink>
        </w:p>
        <w:p w14:paraId="5A3BE725" w14:textId="3D1DA8B0"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66" w:history="1">
            <w:r w:rsidR="00530203" w:rsidRPr="00E75BFD">
              <w:rPr>
                <w:rStyle w:val="Hyperlink"/>
                <w:rFonts w:ascii="Times New Roman" w:hAnsi="Times New Roman" w:cs="Times New Roman"/>
                <w:sz w:val="26"/>
                <w:szCs w:val="26"/>
              </w:rPr>
              <w:t>4.5.2. Software Requirements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49</w:t>
            </w:r>
            <w:r w:rsidR="00530203" w:rsidRPr="00E75BFD">
              <w:rPr>
                <w:rFonts w:ascii="Times New Roman" w:hAnsi="Times New Roman" w:cs="Times New Roman"/>
                <w:webHidden/>
                <w:sz w:val="26"/>
                <w:szCs w:val="26"/>
              </w:rPr>
              <w:fldChar w:fldCharType="end"/>
            </w:r>
          </w:hyperlink>
        </w:p>
        <w:p w14:paraId="471F6DA7" w14:textId="052595FA"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67" w:history="1">
            <w:r w:rsidR="00530203" w:rsidRPr="00E75BFD">
              <w:rPr>
                <w:rStyle w:val="Hyperlink"/>
                <w:rFonts w:ascii="Times New Roman" w:hAnsi="Times New Roman" w:cs="Times New Roman"/>
                <w:sz w:val="26"/>
                <w:szCs w:val="26"/>
              </w:rPr>
              <w:t>4.5.3. Infrastructure Setup / Machine Model</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49</w:t>
            </w:r>
            <w:r w:rsidR="00530203" w:rsidRPr="00E75BFD">
              <w:rPr>
                <w:rFonts w:ascii="Times New Roman" w:hAnsi="Times New Roman" w:cs="Times New Roman"/>
                <w:webHidden/>
                <w:sz w:val="26"/>
                <w:szCs w:val="26"/>
              </w:rPr>
              <w:fldChar w:fldCharType="end"/>
            </w:r>
          </w:hyperlink>
        </w:p>
        <w:p w14:paraId="1BBE7923" w14:textId="623E9DB8"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68" w:history="1">
            <w:r w:rsidR="00530203" w:rsidRPr="00E75BFD">
              <w:rPr>
                <w:rStyle w:val="Hyperlink"/>
                <w:rFonts w:ascii="Times New Roman" w:hAnsi="Times New Roman" w:cs="Times New Roman"/>
                <w:sz w:val="26"/>
                <w:szCs w:val="26"/>
              </w:rPr>
              <w:t>4.5.4. Human Resources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49</w:t>
            </w:r>
            <w:r w:rsidR="00530203" w:rsidRPr="00E75BFD">
              <w:rPr>
                <w:rFonts w:ascii="Times New Roman" w:hAnsi="Times New Roman" w:cs="Times New Roman"/>
                <w:webHidden/>
                <w:sz w:val="26"/>
                <w:szCs w:val="26"/>
              </w:rPr>
              <w:fldChar w:fldCharType="end"/>
            </w:r>
          </w:hyperlink>
        </w:p>
        <w:p w14:paraId="7539E28B" w14:textId="7DB63547"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69" w:history="1">
            <w:r w:rsidR="00530203" w:rsidRPr="00E75BFD">
              <w:rPr>
                <w:rStyle w:val="Hyperlink"/>
                <w:rFonts w:ascii="Times New Roman" w:hAnsi="Times New Roman" w:cs="Times New Roman"/>
                <w:sz w:val="26"/>
                <w:szCs w:val="26"/>
              </w:rPr>
              <w:t>4.5.5. Test Management &amp; Roles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_Toc211453569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49</w:t>
            </w:r>
            <w:r w:rsidR="00530203" w:rsidRPr="00E75BFD">
              <w:rPr>
                <w:rFonts w:ascii="Times New Roman" w:hAnsi="Times New Roman" w:cs="Times New Roman"/>
                <w:webHidden/>
                <w:sz w:val="26"/>
                <w:szCs w:val="26"/>
              </w:rPr>
              <w:fldChar w:fldCharType="end"/>
            </w:r>
          </w:hyperlink>
        </w:p>
        <w:p w14:paraId="48B4DC7E" w14:textId="3B176658"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70" w:history="1">
            <w:r w:rsidR="00530203" w:rsidRPr="00E75BFD">
              <w:rPr>
                <w:rStyle w:val="Hyperlink"/>
                <w:rFonts w:ascii="Times New Roman" w:hAnsi="Times New Roman" w:cs="Times New Roman"/>
                <w:sz w:val="26"/>
                <w:szCs w:val="26"/>
              </w:rPr>
              <w:t>4.6. Test execution &amp; milestones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50</w:t>
            </w:r>
            <w:r w:rsidR="00530203" w:rsidRPr="00E75BFD">
              <w:rPr>
                <w:rFonts w:ascii="Times New Roman" w:hAnsi="Times New Roman" w:cs="Times New Roman"/>
                <w:webHidden/>
                <w:sz w:val="26"/>
                <w:szCs w:val="26"/>
              </w:rPr>
              <w:fldChar w:fldCharType="end"/>
            </w:r>
          </w:hyperlink>
        </w:p>
        <w:p w14:paraId="5D7B9A20" w14:textId="168A530A"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71" w:history="1">
            <w:r w:rsidR="00530203" w:rsidRPr="00E75BFD">
              <w:rPr>
                <w:rStyle w:val="Hyperlink"/>
                <w:rFonts w:ascii="Times New Roman" w:hAnsi="Times New Roman" w:cs="Times New Roman"/>
                <w:sz w:val="26"/>
                <w:szCs w:val="26"/>
              </w:rPr>
              <w:t>4.6.1. Test Stages and Schedule</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50</w:t>
            </w:r>
            <w:r w:rsidR="00530203" w:rsidRPr="00E75BFD">
              <w:rPr>
                <w:rFonts w:ascii="Times New Roman" w:hAnsi="Times New Roman" w:cs="Times New Roman"/>
                <w:webHidden/>
                <w:sz w:val="26"/>
                <w:szCs w:val="26"/>
              </w:rPr>
              <w:fldChar w:fldCharType="end"/>
            </w:r>
          </w:hyperlink>
        </w:p>
        <w:p w14:paraId="69D49AFC" w14:textId="496B98D1"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72" w:history="1">
            <w:r w:rsidR="00530203" w:rsidRPr="00E75BFD">
              <w:rPr>
                <w:rStyle w:val="Hyperlink"/>
                <w:rFonts w:ascii="Times New Roman" w:hAnsi="Times New Roman" w:cs="Times New Roman"/>
                <w:sz w:val="26"/>
                <w:szCs w:val="26"/>
              </w:rPr>
              <w:t>4.6.2. Test Cycles and Regression Plan</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50</w:t>
            </w:r>
            <w:r w:rsidR="00530203" w:rsidRPr="00E75BFD">
              <w:rPr>
                <w:rFonts w:ascii="Times New Roman" w:hAnsi="Times New Roman" w:cs="Times New Roman"/>
                <w:webHidden/>
                <w:sz w:val="26"/>
                <w:szCs w:val="26"/>
              </w:rPr>
              <w:fldChar w:fldCharType="end"/>
            </w:r>
          </w:hyperlink>
        </w:p>
        <w:p w14:paraId="1C4A9BD4" w14:textId="07EDA97D"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73" w:history="1">
            <w:r w:rsidR="00530203" w:rsidRPr="00E75BFD">
              <w:rPr>
                <w:rStyle w:val="Hyperlink"/>
                <w:rFonts w:ascii="Times New Roman" w:hAnsi="Times New Roman" w:cs="Times New Roman"/>
                <w:sz w:val="26"/>
                <w:szCs w:val="26"/>
              </w:rPr>
              <w:t>4.6.3. Milestones and Deadlines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50</w:t>
            </w:r>
            <w:r w:rsidR="00530203" w:rsidRPr="00E75BFD">
              <w:rPr>
                <w:rFonts w:ascii="Times New Roman" w:hAnsi="Times New Roman" w:cs="Times New Roman"/>
                <w:webHidden/>
                <w:sz w:val="26"/>
                <w:szCs w:val="26"/>
              </w:rPr>
              <w:fldChar w:fldCharType="end"/>
            </w:r>
          </w:hyperlink>
        </w:p>
        <w:p w14:paraId="7548C52A" w14:textId="64D3EE14"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74" w:history="1">
            <w:r w:rsidR="00530203" w:rsidRPr="00E75BFD">
              <w:rPr>
                <w:rStyle w:val="Hyperlink"/>
                <w:rFonts w:ascii="Times New Roman" w:hAnsi="Times New Roman" w:cs="Times New Roman"/>
                <w:sz w:val="26"/>
                <w:szCs w:val="26"/>
              </w:rPr>
              <w:t>4.7. Communications &amp; reporting</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50</w:t>
            </w:r>
            <w:r w:rsidR="00530203" w:rsidRPr="00E75BFD">
              <w:rPr>
                <w:rFonts w:ascii="Times New Roman" w:hAnsi="Times New Roman" w:cs="Times New Roman"/>
                <w:webHidden/>
                <w:sz w:val="26"/>
                <w:szCs w:val="26"/>
              </w:rPr>
              <w:fldChar w:fldCharType="end"/>
            </w:r>
          </w:hyperlink>
        </w:p>
        <w:p w14:paraId="03C0E275" w14:textId="7D7DAC78"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75" w:history="1">
            <w:r w:rsidR="00530203" w:rsidRPr="00E75BFD">
              <w:rPr>
                <w:rStyle w:val="Hyperlink"/>
                <w:rFonts w:ascii="Times New Roman" w:hAnsi="Times New Roman" w:cs="Times New Roman"/>
                <w:sz w:val="26"/>
                <w:szCs w:val="26"/>
              </w:rPr>
              <w:t>4.7.1. Communication Channels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50</w:t>
            </w:r>
            <w:r w:rsidR="00530203" w:rsidRPr="00E75BFD">
              <w:rPr>
                <w:rFonts w:ascii="Times New Roman" w:hAnsi="Times New Roman" w:cs="Times New Roman"/>
                <w:webHidden/>
                <w:sz w:val="26"/>
                <w:szCs w:val="26"/>
              </w:rPr>
              <w:fldChar w:fldCharType="end"/>
            </w:r>
          </w:hyperlink>
        </w:p>
        <w:p w14:paraId="19BC6245" w14:textId="305F956A"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76" w:history="1">
            <w:r w:rsidR="00530203" w:rsidRPr="00E75BFD">
              <w:rPr>
                <w:rStyle w:val="Hyperlink"/>
                <w:rFonts w:ascii="Times New Roman" w:hAnsi="Times New Roman" w:cs="Times New Roman"/>
                <w:sz w:val="26"/>
                <w:szCs w:val="26"/>
              </w:rPr>
              <w:t>4.7.2. Defect Reporting and Tracking</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_Toc211453576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50</w:t>
            </w:r>
            <w:r w:rsidR="00530203" w:rsidRPr="00E75BFD">
              <w:rPr>
                <w:rFonts w:ascii="Times New Roman" w:hAnsi="Times New Roman" w:cs="Times New Roman"/>
                <w:webHidden/>
                <w:sz w:val="26"/>
                <w:szCs w:val="26"/>
              </w:rPr>
              <w:fldChar w:fldCharType="end"/>
            </w:r>
          </w:hyperlink>
        </w:p>
        <w:p w14:paraId="6B12BAA5" w14:textId="6E461F19"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77" w:history="1">
            <w:r w:rsidR="00530203" w:rsidRPr="00E75BFD">
              <w:rPr>
                <w:rStyle w:val="Hyperlink"/>
                <w:rFonts w:ascii="Times New Roman" w:hAnsi="Times New Roman" w:cs="Times New Roman"/>
                <w:sz w:val="26"/>
                <w:szCs w:val="26"/>
              </w:rPr>
              <w:t>4.7.3. Meeting Schedule and Reporting Frequency</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_Toc211453577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51</w:t>
            </w:r>
            <w:r w:rsidR="00530203" w:rsidRPr="00E75BFD">
              <w:rPr>
                <w:rFonts w:ascii="Times New Roman" w:hAnsi="Times New Roman" w:cs="Times New Roman"/>
                <w:webHidden/>
                <w:sz w:val="26"/>
                <w:szCs w:val="26"/>
              </w:rPr>
              <w:fldChar w:fldCharType="end"/>
            </w:r>
          </w:hyperlink>
        </w:p>
        <w:p w14:paraId="488F3404" w14:textId="65BAF03C"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78" w:history="1">
            <w:r w:rsidR="00530203" w:rsidRPr="00E75BFD">
              <w:rPr>
                <w:rStyle w:val="Hyperlink"/>
                <w:rFonts w:ascii="Times New Roman" w:hAnsi="Times New Roman" w:cs="Times New Roman"/>
                <w:sz w:val="26"/>
                <w:szCs w:val="26"/>
              </w:rPr>
              <w:t>4.8. Deliverables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_Toc211453578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51</w:t>
            </w:r>
            <w:r w:rsidR="00530203" w:rsidRPr="00E75BFD">
              <w:rPr>
                <w:rFonts w:ascii="Times New Roman" w:hAnsi="Times New Roman" w:cs="Times New Roman"/>
                <w:webHidden/>
                <w:sz w:val="26"/>
                <w:szCs w:val="26"/>
              </w:rPr>
              <w:fldChar w:fldCharType="end"/>
            </w:r>
          </w:hyperlink>
        </w:p>
        <w:p w14:paraId="38CB62D5" w14:textId="26A0BF99"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79" w:history="1">
            <w:r w:rsidR="00530203" w:rsidRPr="00E75BFD">
              <w:rPr>
                <w:rStyle w:val="Hyperlink"/>
                <w:rFonts w:ascii="Times New Roman" w:hAnsi="Times New Roman" w:cs="Times New Roman"/>
                <w:sz w:val="26"/>
                <w:szCs w:val="26"/>
              </w:rPr>
              <w:t>4.8.1. Test Artifacts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_Toc211453579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51</w:t>
            </w:r>
            <w:r w:rsidR="00530203" w:rsidRPr="00E75BFD">
              <w:rPr>
                <w:rFonts w:ascii="Times New Roman" w:hAnsi="Times New Roman" w:cs="Times New Roman"/>
                <w:webHidden/>
                <w:sz w:val="26"/>
                <w:szCs w:val="26"/>
              </w:rPr>
              <w:fldChar w:fldCharType="end"/>
            </w:r>
          </w:hyperlink>
        </w:p>
        <w:p w14:paraId="6D9B5600" w14:textId="48132C17"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80" w:history="1">
            <w:r w:rsidR="00530203" w:rsidRPr="00E75BFD">
              <w:rPr>
                <w:rStyle w:val="Hyperlink"/>
                <w:rFonts w:ascii="Times New Roman" w:hAnsi="Times New Roman" w:cs="Times New Roman"/>
                <w:sz w:val="26"/>
                <w:szCs w:val="26"/>
              </w:rPr>
              <w:t>4.8.2. Test Logs and Results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_Toc211453580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51</w:t>
            </w:r>
            <w:r w:rsidR="00530203" w:rsidRPr="00E75BFD">
              <w:rPr>
                <w:rFonts w:ascii="Times New Roman" w:hAnsi="Times New Roman" w:cs="Times New Roman"/>
                <w:webHidden/>
                <w:sz w:val="26"/>
                <w:szCs w:val="26"/>
              </w:rPr>
              <w:fldChar w:fldCharType="end"/>
            </w:r>
          </w:hyperlink>
        </w:p>
        <w:p w14:paraId="7B3F28EB" w14:textId="6B9E112E"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81" w:history="1">
            <w:r w:rsidR="00530203" w:rsidRPr="00E75BFD">
              <w:rPr>
                <w:rStyle w:val="Hyperlink"/>
                <w:rFonts w:ascii="Times New Roman" w:hAnsi="Times New Roman" w:cs="Times New Roman"/>
                <w:sz w:val="26"/>
                <w:szCs w:val="26"/>
              </w:rPr>
              <w:t>4.8.3. Defect Reports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_Toc211453581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51</w:t>
            </w:r>
            <w:r w:rsidR="00530203" w:rsidRPr="00E75BFD">
              <w:rPr>
                <w:rFonts w:ascii="Times New Roman" w:hAnsi="Times New Roman" w:cs="Times New Roman"/>
                <w:webHidden/>
                <w:sz w:val="26"/>
                <w:szCs w:val="26"/>
              </w:rPr>
              <w:fldChar w:fldCharType="end"/>
            </w:r>
          </w:hyperlink>
        </w:p>
        <w:p w14:paraId="4111C75E" w14:textId="46294CE9" w:rsidR="00530203" w:rsidRPr="00E75BFD" w:rsidRDefault="00E7456E">
          <w:pPr>
            <w:pStyle w:val="TOC3"/>
            <w:tabs>
              <w:tab w:val="right" w:leader="dot" w:pos="9016"/>
            </w:tabs>
            <w:rPr>
              <w:rFonts w:ascii="Times New Roman" w:eastAsiaTheme="minorEastAsia" w:hAnsi="Times New Roman" w:cs="Times New Roman"/>
              <w:sz w:val="26"/>
              <w:szCs w:val="26"/>
              <w:lang w:eastAsia="vi-VN"/>
            </w:rPr>
          </w:pPr>
          <w:hyperlink w:anchor="_Toc211453582" w:history="1">
            <w:r w:rsidR="00530203" w:rsidRPr="00E75BFD">
              <w:rPr>
                <w:rStyle w:val="Hyperlink"/>
                <w:rFonts w:ascii="Times New Roman" w:hAnsi="Times New Roman" w:cs="Times New Roman"/>
                <w:sz w:val="26"/>
                <w:szCs w:val="26"/>
              </w:rPr>
              <w:t>4.8.4. Final Test Summary Report</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_Toc211453582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51</w:t>
            </w:r>
            <w:r w:rsidR="00530203" w:rsidRPr="00E75BFD">
              <w:rPr>
                <w:rFonts w:ascii="Times New Roman" w:hAnsi="Times New Roman" w:cs="Times New Roman"/>
                <w:webHidden/>
                <w:sz w:val="26"/>
                <w:szCs w:val="26"/>
              </w:rPr>
              <w:fldChar w:fldCharType="end"/>
            </w:r>
          </w:hyperlink>
        </w:p>
        <w:p w14:paraId="621A2EB3" w14:textId="58FDB385" w:rsidR="00530203" w:rsidRPr="00E75BFD" w:rsidRDefault="00E7456E">
          <w:pPr>
            <w:pStyle w:val="TOC2"/>
            <w:tabs>
              <w:tab w:val="right" w:leader="dot" w:pos="9016"/>
            </w:tabs>
            <w:rPr>
              <w:rFonts w:ascii="Times New Roman" w:eastAsiaTheme="minorEastAsia" w:hAnsi="Times New Roman" w:cs="Times New Roman"/>
              <w:sz w:val="26"/>
              <w:szCs w:val="26"/>
              <w:lang w:eastAsia="vi-VN"/>
            </w:rPr>
          </w:pPr>
          <w:hyperlink w:anchor="_Toc211453583" w:history="1">
            <w:r w:rsidR="00530203" w:rsidRPr="00E75BFD">
              <w:rPr>
                <w:rStyle w:val="Hyperlink"/>
                <w:rFonts w:ascii="Times New Roman" w:hAnsi="Times New Roman" w:cs="Times New Roman"/>
                <w:sz w:val="26"/>
                <w:szCs w:val="26"/>
              </w:rPr>
              <w:t>4.9. Approval</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_Toc211453583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51</w:t>
            </w:r>
            <w:r w:rsidR="00530203" w:rsidRPr="00E75BFD">
              <w:rPr>
                <w:rFonts w:ascii="Times New Roman" w:hAnsi="Times New Roman" w:cs="Times New Roman"/>
                <w:webHidden/>
                <w:sz w:val="26"/>
                <w:szCs w:val="26"/>
              </w:rPr>
              <w:fldChar w:fldCharType="end"/>
            </w:r>
          </w:hyperlink>
        </w:p>
        <w:p w14:paraId="217E62CB" w14:textId="1098F9F4" w:rsidR="00530203" w:rsidRPr="00E75BFD" w:rsidRDefault="00E7456E">
          <w:pPr>
            <w:pStyle w:val="TOC1"/>
            <w:tabs>
              <w:tab w:val="right" w:leader="dot" w:pos="9016"/>
            </w:tabs>
            <w:rPr>
              <w:rFonts w:ascii="Times New Roman" w:eastAsiaTheme="minorEastAsia" w:hAnsi="Times New Roman" w:cs="Times New Roman"/>
              <w:sz w:val="26"/>
              <w:szCs w:val="26"/>
              <w:lang w:eastAsia="vi-VN"/>
            </w:rPr>
          </w:pPr>
          <w:hyperlink w:anchor="_Toc211453584" w:history="1">
            <w:r w:rsidR="00530203" w:rsidRPr="00E75BFD">
              <w:rPr>
                <w:rStyle w:val="Hyperlink"/>
                <w:rFonts w:ascii="Times New Roman" w:hAnsi="Times New Roman" w:cs="Times New Roman"/>
                <w:sz w:val="26"/>
                <w:szCs w:val="26"/>
              </w:rPr>
              <w:t>CONCLUSION AND FUTURE WORK</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_Toc211453584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53</w:t>
            </w:r>
            <w:r w:rsidR="00530203" w:rsidRPr="00E75BFD">
              <w:rPr>
                <w:rFonts w:ascii="Times New Roman" w:hAnsi="Times New Roman" w:cs="Times New Roman"/>
                <w:webHidden/>
                <w:sz w:val="26"/>
                <w:szCs w:val="26"/>
              </w:rPr>
              <w:fldChar w:fldCharType="end"/>
            </w:r>
          </w:hyperlink>
        </w:p>
        <w:p w14:paraId="08A0D074" w14:textId="09647811" w:rsidR="00530203" w:rsidRPr="00E75BFD" w:rsidRDefault="00E7456E">
          <w:pPr>
            <w:pStyle w:val="TOC1"/>
            <w:tabs>
              <w:tab w:val="right" w:leader="dot" w:pos="9016"/>
            </w:tabs>
            <w:rPr>
              <w:rFonts w:ascii="Times New Roman" w:eastAsiaTheme="minorEastAsia" w:hAnsi="Times New Roman" w:cs="Times New Roman"/>
              <w:sz w:val="26"/>
              <w:szCs w:val="26"/>
              <w:lang w:eastAsia="vi-VN"/>
            </w:rPr>
          </w:pPr>
          <w:hyperlink w:anchor="_Toc211453585" w:history="1">
            <w:r w:rsidR="00530203" w:rsidRPr="00E75BFD">
              <w:rPr>
                <w:rStyle w:val="Hyperlink"/>
                <w:rFonts w:ascii="Times New Roman" w:hAnsi="Times New Roman" w:cs="Times New Roman"/>
                <w:sz w:val="26"/>
                <w:szCs w:val="26"/>
              </w:rPr>
              <w:t>REFERENCES</w:t>
            </w:r>
            <w:r w:rsidR="00530203" w:rsidRPr="00E75BFD">
              <w:rPr>
                <w:rFonts w:ascii="Times New Roman" w:hAnsi="Times New Roman" w:cs="Times New Roman"/>
                <w:webHidden/>
                <w:sz w:val="26"/>
                <w:szCs w:val="26"/>
              </w:rPr>
              <w:tab/>
            </w:r>
            <w:r w:rsidR="00530203" w:rsidRPr="00E75BFD">
              <w:rPr>
                <w:rFonts w:ascii="Times New Roman" w:hAnsi="Times New Roman" w:cs="Times New Roman"/>
                <w:webHidden/>
                <w:sz w:val="26"/>
                <w:szCs w:val="26"/>
              </w:rPr>
              <w:fldChar w:fldCharType="begin"/>
            </w:r>
            <w:r w:rsidR="00530203" w:rsidRPr="00E75BFD">
              <w:rPr>
                <w:rFonts w:ascii="Times New Roman" w:hAnsi="Times New Roman" w:cs="Times New Roman"/>
                <w:webHidden/>
                <w:sz w:val="26"/>
                <w:szCs w:val="26"/>
              </w:rPr>
              <w:instrText xml:space="preserve"> PAGEREF _Toc211453585 \h </w:instrText>
            </w:r>
            <w:r w:rsidR="00530203" w:rsidRPr="00E75BFD">
              <w:rPr>
                <w:rFonts w:ascii="Times New Roman" w:hAnsi="Times New Roman" w:cs="Times New Roman"/>
                <w:webHidden/>
                <w:sz w:val="26"/>
                <w:szCs w:val="26"/>
              </w:rPr>
            </w:r>
            <w:r w:rsidR="00530203" w:rsidRPr="00E75BFD">
              <w:rPr>
                <w:rFonts w:ascii="Times New Roman" w:hAnsi="Times New Roman" w:cs="Times New Roman"/>
                <w:webHidden/>
                <w:sz w:val="26"/>
                <w:szCs w:val="26"/>
              </w:rPr>
              <w:fldChar w:fldCharType="separate"/>
            </w:r>
            <w:r w:rsidR="00C424CA" w:rsidRPr="00E75BFD">
              <w:rPr>
                <w:rFonts w:ascii="Times New Roman" w:hAnsi="Times New Roman" w:cs="Times New Roman"/>
                <w:webHidden/>
                <w:sz w:val="26"/>
                <w:szCs w:val="26"/>
              </w:rPr>
              <w:t>54</w:t>
            </w:r>
            <w:r w:rsidR="00530203" w:rsidRPr="00E75BFD">
              <w:rPr>
                <w:rFonts w:ascii="Times New Roman" w:hAnsi="Times New Roman" w:cs="Times New Roman"/>
                <w:webHidden/>
                <w:sz w:val="26"/>
                <w:szCs w:val="26"/>
              </w:rPr>
              <w:fldChar w:fldCharType="end"/>
            </w:r>
          </w:hyperlink>
        </w:p>
        <w:p w14:paraId="03166DE7" w14:textId="1C69A94A" w:rsidR="00CB5E87" w:rsidRPr="00E75BFD" w:rsidRDefault="00CB5E87" w:rsidP="00CB5E87">
          <w:pPr>
            <w:rPr>
              <w:rFonts w:ascii="Times New Roman" w:eastAsiaTheme="minorEastAsia" w:hAnsi="Times New Roman" w:cs="Times New Roman"/>
              <w:sz w:val="26"/>
              <w:szCs w:val="26"/>
            </w:rPr>
          </w:pPr>
          <w:r w:rsidRPr="00E75BFD">
            <w:rPr>
              <w:rFonts w:ascii="Times New Roman" w:hAnsi="Times New Roman" w:cs="Times New Roman"/>
              <w:sz w:val="26"/>
              <w:szCs w:val="26"/>
            </w:rPr>
            <w:fldChar w:fldCharType="end"/>
          </w:r>
        </w:p>
      </w:sdtContent>
    </w:sdt>
    <w:p w14:paraId="5B7DB1C5" w14:textId="77777777" w:rsidR="00CB5E87" w:rsidRPr="00E75BFD" w:rsidRDefault="00CB5E87">
      <w:pPr>
        <w:spacing w:line="278" w:lineRule="auto"/>
        <w:rPr>
          <w:rFonts w:ascii="Times New Roman" w:eastAsiaTheme="majorEastAsia" w:hAnsi="Times New Roman" w:cs="Times New Roman"/>
          <w:b/>
          <w:bCs/>
          <w:sz w:val="32"/>
          <w:szCs w:val="32"/>
        </w:rPr>
      </w:pPr>
    </w:p>
    <w:p w14:paraId="285C8D65" w14:textId="03D3B844" w:rsidR="00CB5E87" w:rsidRPr="00E75BFD" w:rsidRDefault="00096726">
      <w:pPr>
        <w:spacing w:line="278" w:lineRule="auto"/>
        <w:rPr>
          <w:rFonts w:ascii="Times New Roman" w:eastAsiaTheme="majorEastAsia" w:hAnsi="Times New Roman" w:cs="Times New Roman"/>
          <w:b/>
          <w:sz w:val="32"/>
          <w:szCs w:val="32"/>
        </w:rPr>
      </w:pPr>
      <w:r w:rsidRPr="00E75BFD">
        <w:rPr>
          <w:rFonts w:ascii="Times New Roman" w:eastAsiaTheme="majorEastAsia" w:hAnsi="Times New Roman" w:cs="Times New Roman"/>
          <w:b/>
          <w:bCs/>
          <w:sz w:val="32"/>
          <w:szCs w:val="32"/>
        </w:rPr>
        <w:br w:type="page"/>
      </w:r>
    </w:p>
    <w:p w14:paraId="706B2E31" w14:textId="79C2CD58" w:rsidR="00403FEC" w:rsidRPr="00E75BFD" w:rsidRDefault="0062328B" w:rsidP="001E30AE">
      <w:pPr>
        <w:pStyle w:val="Heading1"/>
        <w:rPr>
          <w:rFonts w:eastAsiaTheme="minorEastAsia"/>
          <w:kern w:val="0"/>
          <w:lang w:eastAsia="vi-VN"/>
          <w14:ligatures w14:val="none"/>
        </w:rPr>
      </w:pPr>
      <w:r w:rsidRPr="00E75BFD">
        <w:lastRenderedPageBreak/>
        <w:t>THÀNH VIÊN NHÓM</w:t>
      </w:r>
    </w:p>
    <w:tbl>
      <w:tblPr>
        <w:tblStyle w:val="TableGrid"/>
        <w:tblW w:w="0" w:type="auto"/>
        <w:tblLook w:val="04A0" w:firstRow="1" w:lastRow="0" w:firstColumn="1" w:lastColumn="0" w:noHBand="0" w:noVBand="1"/>
      </w:tblPr>
      <w:tblGrid>
        <w:gridCol w:w="715"/>
        <w:gridCol w:w="3038"/>
        <w:gridCol w:w="1509"/>
        <w:gridCol w:w="3034"/>
      </w:tblGrid>
      <w:tr w:rsidR="00156D35" w:rsidRPr="00E75BFD" w14:paraId="7DA36885" w14:textId="77777777" w:rsidTr="0062328B">
        <w:tc>
          <w:tcPr>
            <w:tcW w:w="715" w:type="dxa"/>
          </w:tcPr>
          <w:p w14:paraId="249E4CB0" w14:textId="113A2E2C" w:rsidR="00156D35" w:rsidRPr="00E75BFD" w:rsidRDefault="0062328B" w:rsidP="00403FEC">
            <w:pPr>
              <w:rPr>
                <w:rFonts w:ascii="Times  New Roman" w:hAnsi="Times  New Roman" w:cstheme="majorHAnsi"/>
                <w:b/>
                <w:sz w:val="26"/>
                <w:szCs w:val="26"/>
              </w:rPr>
            </w:pPr>
            <w:r w:rsidRPr="00E75BFD">
              <w:rPr>
                <w:rFonts w:ascii="Times  New Roman" w:hAnsi="Times  New Roman" w:cstheme="majorHAnsi"/>
                <w:b/>
                <w:sz w:val="26"/>
                <w:szCs w:val="26"/>
              </w:rPr>
              <w:t>STT</w:t>
            </w:r>
          </w:p>
        </w:tc>
        <w:tc>
          <w:tcPr>
            <w:tcW w:w="3038" w:type="dxa"/>
          </w:tcPr>
          <w:p w14:paraId="67F0C118" w14:textId="224B49FC" w:rsidR="00156D35" w:rsidRPr="00E75BFD" w:rsidRDefault="0062328B" w:rsidP="00403FEC">
            <w:pPr>
              <w:rPr>
                <w:rFonts w:ascii="Times  New Roman" w:hAnsi="Times  New Roman" w:cstheme="majorHAnsi"/>
                <w:b/>
                <w:sz w:val="26"/>
                <w:szCs w:val="26"/>
              </w:rPr>
            </w:pPr>
            <w:r w:rsidRPr="00E75BFD">
              <w:rPr>
                <w:rFonts w:ascii="Times  New Roman" w:hAnsi="Times  New Roman" w:cstheme="majorHAnsi"/>
                <w:b/>
                <w:sz w:val="26"/>
                <w:szCs w:val="26"/>
              </w:rPr>
              <w:t>Họ tên</w:t>
            </w:r>
          </w:p>
        </w:tc>
        <w:tc>
          <w:tcPr>
            <w:tcW w:w="1509" w:type="dxa"/>
          </w:tcPr>
          <w:p w14:paraId="1A2CA8A9" w14:textId="1225E2FA" w:rsidR="00156D35" w:rsidRPr="00E75BFD" w:rsidRDefault="00D54A92" w:rsidP="00403FEC">
            <w:pPr>
              <w:rPr>
                <w:rFonts w:ascii="Times  New Roman" w:hAnsi="Times  New Roman" w:cstheme="majorHAnsi"/>
                <w:b/>
                <w:sz w:val="26"/>
                <w:szCs w:val="26"/>
              </w:rPr>
            </w:pPr>
            <w:r w:rsidRPr="00E75BFD">
              <w:rPr>
                <w:rFonts w:ascii="Times  New Roman" w:hAnsi="Times  New Roman" w:cstheme="majorHAnsi"/>
                <w:b/>
                <w:sz w:val="26"/>
                <w:szCs w:val="26"/>
              </w:rPr>
              <w:t>ID</w:t>
            </w:r>
          </w:p>
        </w:tc>
        <w:tc>
          <w:tcPr>
            <w:tcW w:w="3034" w:type="dxa"/>
          </w:tcPr>
          <w:p w14:paraId="3E4F274C" w14:textId="31D5D021" w:rsidR="00156D35" w:rsidRPr="00E75BFD" w:rsidRDefault="00361654" w:rsidP="00403FEC">
            <w:pPr>
              <w:rPr>
                <w:rFonts w:ascii="Times  New Roman" w:hAnsi="Times  New Roman" w:cstheme="majorHAnsi"/>
                <w:b/>
                <w:sz w:val="26"/>
                <w:szCs w:val="26"/>
              </w:rPr>
            </w:pPr>
            <w:r w:rsidRPr="00E75BFD">
              <w:rPr>
                <w:rFonts w:ascii="Times  New Roman" w:hAnsi="Times  New Roman" w:cstheme="majorHAnsi"/>
                <w:b/>
                <w:sz w:val="26"/>
                <w:szCs w:val="26"/>
              </w:rPr>
              <w:t>Email</w:t>
            </w:r>
          </w:p>
        </w:tc>
      </w:tr>
      <w:tr w:rsidR="00156D35" w:rsidRPr="00E75BFD" w14:paraId="2CEC7AF1" w14:textId="77777777" w:rsidTr="0062328B">
        <w:tc>
          <w:tcPr>
            <w:tcW w:w="715" w:type="dxa"/>
          </w:tcPr>
          <w:p w14:paraId="00EDB553" w14:textId="5CC0599E" w:rsidR="00156D35" w:rsidRPr="00E75BFD" w:rsidRDefault="00FD33B0" w:rsidP="00403FEC">
            <w:pPr>
              <w:rPr>
                <w:rFonts w:ascii="Times  New Roman" w:hAnsi="Times  New Roman" w:cstheme="majorHAnsi"/>
                <w:sz w:val="26"/>
                <w:szCs w:val="26"/>
              </w:rPr>
            </w:pPr>
            <w:r w:rsidRPr="00E75BFD">
              <w:rPr>
                <w:rFonts w:ascii="Times  New Roman" w:hAnsi="Times  New Roman" w:cstheme="majorHAnsi"/>
                <w:sz w:val="26"/>
                <w:szCs w:val="26"/>
              </w:rPr>
              <w:t>1</w:t>
            </w:r>
          </w:p>
        </w:tc>
        <w:tc>
          <w:tcPr>
            <w:tcW w:w="3038" w:type="dxa"/>
          </w:tcPr>
          <w:p w14:paraId="3A51E022" w14:textId="4EBE0C08" w:rsidR="00156D35" w:rsidRPr="00E75BFD" w:rsidRDefault="0062328B" w:rsidP="00403FEC">
            <w:pPr>
              <w:rPr>
                <w:rFonts w:ascii="Times  New Roman" w:hAnsi="Times  New Roman" w:cstheme="majorHAnsi"/>
                <w:sz w:val="26"/>
                <w:szCs w:val="26"/>
              </w:rPr>
            </w:pPr>
            <w:r w:rsidRPr="00E75BFD">
              <w:rPr>
                <w:rFonts w:ascii="Times  New Roman" w:hAnsi="Times  New Roman" w:cstheme="majorHAnsi"/>
                <w:sz w:val="26"/>
                <w:szCs w:val="26"/>
              </w:rPr>
              <w:t>Võ Kiều Anh</w:t>
            </w:r>
          </w:p>
        </w:tc>
        <w:tc>
          <w:tcPr>
            <w:tcW w:w="1509" w:type="dxa"/>
          </w:tcPr>
          <w:p w14:paraId="72104DEB" w14:textId="59A130BA" w:rsidR="00156D35" w:rsidRPr="00E75BFD" w:rsidRDefault="0070003C" w:rsidP="00403FEC">
            <w:pPr>
              <w:rPr>
                <w:rFonts w:ascii="Times  New Roman" w:hAnsi="Times  New Roman" w:cstheme="majorHAnsi"/>
                <w:sz w:val="26"/>
                <w:szCs w:val="26"/>
              </w:rPr>
            </w:pPr>
            <w:r w:rsidRPr="00E75BFD">
              <w:rPr>
                <w:rFonts w:ascii="Times  New Roman" w:hAnsi="Times  New Roman" w:cstheme="majorHAnsi"/>
                <w:sz w:val="26"/>
                <w:szCs w:val="26"/>
              </w:rPr>
              <w:t>3122411009</w:t>
            </w:r>
          </w:p>
        </w:tc>
        <w:tc>
          <w:tcPr>
            <w:tcW w:w="3034" w:type="dxa"/>
          </w:tcPr>
          <w:p w14:paraId="768A264E" w14:textId="2E0C7015" w:rsidR="00156D35" w:rsidRPr="00E75BFD" w:rsidRDefault="00034264" w:rsidP="00403FEC">
            <w:pPr>
              <w:rPr>
                <w:rFonts w:ascii="Times  New Roman" w:hAnsi="Times  New Roman" w:cstheme="majorHAnsi"/>
                <w:sz w:val="26"/>
                <w:szCs w:val="26"/>
              </w:rPr>
            </w:pPr>
            <w:r w:rsidRPr="00E75BFD">
              <w:rPr>
                <w:rFonts w:ascii="Times  New Roman" w:hAnsi="Times  New Roman" w:cstheme="majorHAnsi"/>
                <w:sz w:val="26"/>
                <w:szCs w:val="26"/>
              </w:rPr>
              <w:t>v</w:t>
            </w:r>
            <w:r w:rsidR="00904906" w:rsidRPr="00E75BFD">
              <w:rPr>
                <w:rFonts w:ascii="Times  New Roman" w:hAnsi="Times  New Roman" w:cstheme="majorHAnsi"/>
                <w:sz w:val="26"/>
                <w:szCs w:val="26"/>
              </w:rPr>
              <w:t>okieuanh379@</w:t>
            </w:r>
            <w:r w:rsidRPr="00E75BFD">
              <w:rPr>
                <w:rFonts w:ascii="Times  New Roman" w:hAnsi="Times  New Roman" w:cstheme="majorHAnsi"/>
                <w:sz w:val="26"/>
                <w:szCs w:val="26"/>
              </w:rPr>
              <w:t>gmail.com</w:t>
            </w:r>
          </w:p>
        </w:tc>
      </w:tr>
      <w:tr w:rsidR="00156D35" w:rsidRPr="00E75BFD" w14:paraId="207ABEA0" w14:textId="77777777" w:rsidTr="0062328B">
        <w:tc>
          <w:tcPr>
            <w:tcW w:w="715" w:type="dxa"/>
          </w:tcPr>
          <w:p w14:paraId="07354C17" w14:textId="035CFF67" w:rsidR="00156D35" w:rsidRPr="00E75BFD" w:rsidRDefault="00FD33B0" w:rsidP="00403FEC">
            <w:pPr>
              <w:rPr>
                <w:rFonts w:ascii="Times  New Roman" w:hAnsi="Times  New Roman" w:cstheme="majorHAnsi"/>
                <w:sz w:val="26"/>
                <w:szCs w:val="26"/>
              </w:rPr>
            </w:pPr>
            <w:r w:rsidRPr="00E75BFD">
              <w:rPr>
                <w:rFonts w:ascii="Times  New Roman" w:hAnsi="Times  New Roman" w:cstheme="majorHAnsi"/>
                <w:sz w:val="26"/>
                <w:szCs w:val="26"/>
              </w:rPr>
              <w:t>2</w:t>
            </w:r>
          </w:p>
        </w:tc>
        <w:tc>
          <w:tcPr>
            <w:tcW w:w="3038" w:type="dxa"/>
          </w:tcPr>
          <w:p w14:paraId="22B4CE59" w14:textId="107D0A1B" w:rsidR="00156D35" w:rsidRPr="00E75BFD" w:rsidRDefault="0062328B" w:rsidP="00403FEC">
            <w:pPr>
              <w:rPr>
                <w:rFonts w:ascii="Times  New Roman" w:hAnsi="Times  New Roman" w:cstheme="majorHAnsi"/>
                <w:sz w:val="26"/>
                <w:szCs w:val="26"/>
              </w:rPr>
            </w:pPr>
            <w:r w:rsidRPr="00E75BFD">
              <w:rPr>
                <w:rFonts w:ascii="Times  New Roman" w:hAnsi="Times  New Roman" w:cstheme="majorHAnsi"/>
                <w:sz w:val="26"/>
                <w:szCs w:val="26"/>
              </w:rPr>
              <w:t>Đặng Nguyễn Tâm Như</w:t>
            </w:r>
          </w:p>
        </w:tc>
        <w:tc>
          <w:tcPr>
            <w:tcW w:w="1509" w:type="dxa"/>
          </w:tcPr>
          <w:p w14:paraId="0D5CE475" w14:textId="73E9FB7F" w:rsidR="00156D35" w:rsidRPr="00E75BFD" w:rsidRDefault="0070003C" w:rsidP="00403FEC">
            <w:pPr>
              <w:rPr>
                <w:rFonts w:ascii="Times  New Roman" w:hAnsi="Times  New Roman" w:cstheme="majorHAnsi"/>
                <w:sz w:val="26"/>
                <w:szCs w:val="26"/>
              </w:rPr>
            </w:pPr>
            <w:r w:rsidRPr="00E75BFD">
              <w:rPr>
                <w:rFonts w:ascii="Times  New Roman" w:hAnsi="Times  New Roman" w:cstheme="majorHAnsi"/>
                <w:sz w:val="26"/>
                <w:szCs w:val="26"/>
              </w:rPr>
              <w:t>3122411021</w:t>
            </w:r>
          </w:p>
        </w:tc>
        <w:tc>
          <w:tcPr>
            <w:tcW w:w="3034" w:type="dxa"/>
          </w:tcPr>
          <w:p w14:paraId="3FB511DA" w14:textId="0408AC83" w:rsidR="00156D35" w:rsidRPr="00E75BFD" w:rsidRDefault="0043298C" w:rsidP="00403FEC">
            <w:pPr>
              <w:rPr>
                <w:rFonts w:ascii="Times  New Roman" w:hAnsi="Times  New Roman" w:cstheme="majorHAnsi"/>
                <w:sz w:val="26"/>
                <w:szCs w:val="26"/>
              </w:rPr>
            </w:pPr>
            <w:r w:rsidRPr="00E75BFD">
              <w:rPr>
                <w:rFonts w:ascii="Times  New Roman" w:hAnsi="Times  New Roman" w:cstheme="majorHAnsi"/>
                <w:sz w:val="26"/>
                <w:szCs w:val="26"/>
              </w:rPr>
              <w:t>n</w:t>
            </w:r>
            <w:r w:rsidR="00403516" w:rsidRPr="00E75BFD">
              <w:rPr>
                <w:rFonts w:ascii="Times  New Roman" w:hAnsi="Times  New Roman" w:cstheme="majorHAnsi"/>
                <w:sz w:val="26"/>
                <w:szCs w:val="26"/>
              </w:rPr>
              <w:t>hocnhu2103@</w:t>
            </w:r>
            <w:r w:rsidRPr="00E75BFD">
              <w:rPr>
                <w:rFonts w:ascii="Times  New Roman" w:hAnsi="Times  New Roman" w:cstheme="majorHAnsi"/>
                <w:sz w:val="26"/>
                <w:szCs w:val="26"/>
              </w:rPr>
              <w:t>gmail.com</w:t>
            </w:r>
          </w:p>
        </w:tc>
      </w:tr>
      <w:tr w:rsidR="00156D35" w:rsidRPr="00E75BFD" w14:paraId="57EB4B9E" w14:textId="77777777" w:rsidTr="0062328B">
        <w:tc>
          <w:tcPr>
            <w:tcW w:w="715" w:type="dxa"/>
          </w:tcPr>
          <w:p w14:paraId="1FEFBF38" w14:textId="51288DC2" w:rsidR="00156D35" w:rsidRPr="00E75BFD" w:rsidRDefault="00FD33B0" w:rsidP="00403FEC">
            <w:pPr>
              <w:rPr>
                <w:rFonts w:ascii="Times  New Roman" w:hAnsi="Times  New Roman" w:cstheme="majorHAnsi"/>
                <w:sz w:val="26"/>
                <w:szCs w:val="26"/>
              </w:rPr>
            </w:pPr>
            <w:r w:rsidRPr="00E75BFD">
              <w:rPr>
                <w:rFonts w:ascii="Times  New Roman" w:hAnsi="Times  New Roman" w:cstheme="majorHAnsi"/>
                <w:sz w:val="26"/>
                <w:szCs w:val="26"/>
              </w:rPr>
              <w:t>3</w:t>
            </w:r>
          </w:p>
        </w:tc>
        <w:tc>
          <w:tcPr>
            <w:tcW w:w="3038" w:type="dxa"/>
          </w:tcPr>
          <w:p w14:paraId="4B877892" w14:textId="49327CF2" w:rsidR="00156D35" w:rsidRPr="00E75BFD" w:rsidRDefault="0062328B" w:rsidP="00403FEC">
            <w:pPr>
              <w:rPr>
                <w:rFonts w:ascii="Times  New Roman" w:hAnsi="Times  New Roman" w:cstheme="majorHAnsi"/>
                <w:sz w:val="26"/>
                <w:szCs w:val="26"/>
              </w:rPr>
            </w:pPr>
            <w:r w:rsidRPr="00E75BFD">
              <w:rPr>
                <w:rFonts w:ascii="Times  New Roman" w:hAnsi="Times  New Roman" w:cstheme="majorHAnsi"/>
                <w:sz w:val="26"/>
                <w:szCs w:val="26"/>
              </w:rPr>
              <w:t>Phạm Nguyễn Minh Châu</w:t>
            </w:r>
          </w:p>
        </w:tc>
        <w:tc>
          <w:tcPr>
            <w:tcW w:w="1509" w:type="dxa"/>
          </w:tcPr>
          <w:p w14:paraId="27295FD8" w14:textId="5F34831C" w:rsidR="00156D35" w:rsidRPr="00E75BFD" w:rsidRDefault="0070003C" w:rsidP="00403FEC">
            <w:pPr>
              <w:rPr>
                <w:rFonts w:ascii="Times  New Roman" w:hAnsi="Times  New Roman" w:cstheme="majorHAnsi"/>
                <w:sz w:val="26"/>
                <w:szCs w:val="26"/>
              </w:rPr>
            </w:pPr>
            <w:r w:rsidRPr="00E75BFD">
              <w:rPr>
                <w:rFonts w:ascii="Times  New Roman" w:hAnsi="Times  New Roman" w:cstheme="majorHAnsi"/>
                <w:sz w:val="26"/>
                <w:szCs w:val="26"/>
              </w:rPr>
              <w:t>3122411142</w:t>
            </w:r>
          </w:p>
        </w:tc>
        <w:tc>
          <w:tcPr>
            <w:tcW w:w="3034" w:type="dxa"/>
          </w:tcPr>
          <w:p w14:paraId="794E9D09" w14:textId="036A6050" w:rsidR="00156D35" w:rsidRPr="00E75BFD" w:rsidRDefault="0085279F" w:rsidP="00403FEC">
            <w:pPr>
              <w:rPr>
                <w:rFonts w:ascii="Times  New Roman" w:hAnsi="Times  New Roman" w:cstheme="majorHAnsi"/>
                <w:sz w:val="26"/>
                <w:szCs w:val="26"/>
              </w:rPr>
            </w:pPr>
            <w:r w:rsidRPr="00E75BFD">
              <w:rPr>
                <w:rFonts w:ascii="Times  New Roman" w:hAnsi="Times  New Roman" w:cstheme="majorHAnsi"/>
                <w:sz w:val="26"/>
                <w:szCs w:val="26"/>
              </w:rPr>
              <w:t>cchauppham@gmail.com</w:t>
            </w:r>
          </w:p>
        </w:tc>
      </w:tr>
    </w:tbl>
    <w:p w14:paraId="7326A0E6" w14:textId="77777777" w:rsidR="00403FEC" w:rsidRPr="00E75BFD" w:rsidRDefault="00403FEC" w:rsidP="00403FEC">
      <w:pPr>
        <w:rPr>
          <w:rFonts w:ascii="Times  New Roman" w:hAnsi="Times  New Roman" w:cstheme="majorHAnsi"/>
          <w:b/>
          <w:sz w:val="26"/>
          <w:szCs w:val="26"/>
        </w:rPr>
      </w:pPr>
    </w:p>
    <w:p w14:paraId="2BF78DDE" w14:textId="1E5EC1C2" w:rsidR="00403FEC" w:rsidRPr="00E75BFD" w:rsidRDefault="00610782">
      <w:pPr>
        <w:spacing w:line="278" w:lineRule="auto"/>
        <w:rPr>
          <w:rFonts w:ascii="Times  New Roman" w:hAnsi="Times  New Roman" w:cstheme="majorHAnsi"/>
          <w:b/>
          <w:sz w:val="26"/>
          <w:szCs w:val="26"/>
        </w:rPr>
      </w:pPr>
      <w:r w:rsidRPr="00E75BFD">
        <w:rPr>
          <w:rFonts w:ascii="Times  New Roman" w:hAnsi="Times  New Roman" w:cstheme="majorHAnsi"/>
          <w:b/>
          <w:sz w:val="26"/>
          <w:szCs w:val="26"/>
        </w:rPr>
        <w:br w:type="page"/>
      </w:r>
    </w:p>
    <w:p w14:paraId="67FE594F" w14:textId="01323A39" w:rsidR="00610782" w:rsidRPr="00E75BFD" w:rsidRDefault="0062328B" w:rsidP="00177017">
      <w:pPr>
        <w:pStyle w:val="Heading1"/>
      </w:pPr>
      <w:r w:rsidRPr="00E75BFD">
        <w:lastRenderedPageBreak/>
        <w:t>LỜI MỞ ĐẦU</w:t>
      </w:r>
    </w:p>
    <w:p w14:paraId="514AAF93" w14:textId="2B6996B3" w:rsidR="005C2880" w:rsidRPr="00E75BFD" w:rsidRDefault="005C2880" w:rsidP="005C2880">
      <w:pPr>
        <w:jc w:val="both"/>
        <w:rPr>
          <w:rFonts w:ascii="Times New Roman" w:hAnsi="Times New Roman" w:cs="Times New Roman"/>
          <w:bCs/>
          <w:sz w:val="26"/>
          <w:szCs w:val="26"/>
        </w:rPr>
      </w:pPr>
      <w:r w:rsidRPr="00E75BFD">
        <w:rPr>
          <w:rFonts w:ascii="Times New Roman" w:hAnsi="Times New Roman" w:cs="Times New Roman"/>
          <w:bCs/>
          <w:sz w:val="26"/>
          <w:szCs w:val="26"/>
        </w:rPr>
        <w:t>Trong bối cảnh công nghệ thông tin phát triển nhanh chóng, phần mềm và các ứng dụng web ngày càng trở nên thiết yếu trong mọi lĩnh vực của đời sống. Từ giáo dục, y tế, tài chính đến thương mại điện tử, phần mềm không chỉ là một công cụ hỗ trợ mà còn là nền tảng cốt lõi giúp doanh nghiệp nâng cao hiệu quả vận hành và đáp ứng nhu cầu ngày càng tăng của khách hàng. Tuy nhiên, song hành với sự phát triển đó, chất lượng phần mềm đã trở thành yếu tố then chốt quyết định sự thành công của bất kỳ hệ thống nào. Nếu sản phẩm phần mềm chứa lỗi, hoạt động kém hiệu quả hoặc không đáp ứng đúng yêu cầu người dùng, doanh nghiệp có thể đối mặt với những rủi ro nghiêm trọng và đánh mất niềm tin của khách hàng. Do đó, kiểm thử phần mềm đóng vai trò không thể thiếu trong vòng đời phát triển phần mềm, giúp phát hiện và khắc phục vấn đề kịp thời, đảm bảo tính ổn định, độ tin cậy và hiệu quả của hệ thống.</w:t>
      </w:r>
    </w:p>
    <w:p w14:paraId="2B3AC8FE" w14:textId="0CC70DB9" w:rsidR="005C2880" w:rsidRPr="00E75BFD" w:rsidRDefault="005C2880" w:rsidP="005C2880">
      <w:pPr>
        <w:jc w:val="both"/>
        <w:rPr>
          <w:rFonts w:ascii="Times New Roman" w:hAnsi="Times New Roman" w:cs="Times New Roman"/>
          <w:bCs/>
          <w:sz w:val="26"/>
          <w:szCs w:val="26"/>
        </w:rPr>
      </w:pPr>
      <w:r w:rsidRPr="00E75BFD">
        <w:rPr>
          <w:rFonts w:ascii="Times New Roman" w:hAnsi="Times New Roman" w:cs="Times New Roman"/>
          <w:bCs/>
          <w:sz w:val="26"/>
          <w:szCs w:val="26"/>
        </w:rPr>
        <w:t>Môn học Kiểm Thử Phần Mềm trang bị cho sinh viên kiến thức và kỹ năng thực hành cần thiết liên quan đến quy trình, kỹ thuật và công cụ kiểm thử. Thông qua môn học này, sinh viên được rèn luyện tư duy logic, khả năng phân tích có hệ thống, nhận diện vấn đề tiềm ẩn và đánh giá chất lượng phần mềm một cách hiệu quả. Những năng lực này vô cùng quan trọng để đáp ứng nhu cầu ngày càng cao của ngành CNTT, cả trong lĩnh vực học thuật lẫn nghề nghiệp thực tiễn.</w:t>
      </w:r>
    </w:p>
    <w:p w14:paraId="160AA307" w14:textId="4B662AA1" w:rsidR="005C2880" w:rsidRPr="00E75BFD" w:rsidRDefault="005C2880" w:rsidP="005C2880">
      <w:pPr>
        <w:jc w:val="both"/>
        <w:rPr>
          <w:rFonts w:ascii="Times New Roman" w:hAnsi="Times New Roman" w:cs="Times New Roman"/>
          <w:bCs/>
          <w:sz w:val="26"/>
          <w:szCs w:val="26"/>
        </w:rPr>
      </w:pPr>
      <w:r w:rsidRPr="00E75BFD">
        <w:rPr>
          <w:rFonts w:ascii="Times New Roman" w:hAnsi="Times New Roman" w:cs="Times New Roman"/>
          <w:bCs/>
          <w:sz w:val="26"/>
          <w:szCs w:val="26"/>
        </w:rPr>
        <w:t>Trong báo cáo này, hệ thống được lựa chọn để kiểm thử là MERN Store – một website thương mại điện tử được phát triển dựa trên MERN stack (MongoDB, Express.js, React.js và Node.js). Website được thiết kế nhằm hỗ trợ hoạt động kinh doanh và quản lý bán hàng trực tuyến bằng cách cho phép người dùng duyệt sản phẩm, đặt hàng, quản lý giỏ hàng và xử lý thanh toán một cách hiệu quả. Hệ thống hướng đến việc cung cấp trải nghiệm mua sắm hiện đại, thân thiện và linh hoạt. Việc lựa chọn MERN Store làm đối tượng kiểm thử giúp chúng tôi áp dụng kiến thức lý thuyết vào một trường hợp thực tế và đánh giá chức năng, hiệu năng cũng như độ tin cậy của một ứng dụng web thương mại điện tử trong bối cảnh thực tiễn.</w:t>
      </w:r>
    </w:p>
    <w:p w14:paraId="3E8554C4" w14:textId="297E33B6" w:rsidR="005C2880" w:rsidRPr="00E75BFD" w:rsidRDefault="005C2880" w:rsidP="005C2880">
      <w:pPr>
        <w:jc w:val="both"/>
        <w:rPr>
          <w:rFonts w:ascii="Times New Roman" w:hAnsi="Times New Roman" w:cs="Times New Roman"/>
          <w:bCs/>
          <w:sz w:val="26"/>
          <w:szCs w:val="26"/>
        </w:rPr>
      </w:pPr>
      <w:r w:rsidRPr="00E75BFD">
        <w:rPr>
          <w:rFonts w:ascii="Times New Roman" w:hAnsi="Times New Roman" w:cs="Times New Roman"/>
          <w:bCs/>
          <w:sz w:val="26"/>
          <w:szCs w:val="26"/>
        </w:rPr>
        <w:t>Mục đích của báo cáo này là tổng hợp và vận dụng kiến thức kiểm thử phần mềm để phân tích và kiểm thử một hệ thống web cụ thể, qua đó thể hiện vai trò quan trọng của kiểm thử trong việc nâng cao chất lượng phần mềm. Bên cạnh việc củng cố hiểu biết lý thuyết, báo cáo còn tạo cơ hội để khám phá các công cụ kiểm thử hiện đại và tích lũy kinh nghiệm thực hành trong quá trình đánh giá chất lượng phần mềm trong môi trường thực tế.</w:t>
      </w:r>
    </w:p>
    <w:p w14:paraId="6EC4E9B8" w14:textId="6992A30F" w:rsidR="005C2880" w:rsidRPr="00E75BFD" w:rsidRDefault="005C2880" w:rsidP="005C2880">
      <w:pPr>
        <w:jc w:val="both"/>
        <w:rPr>
          <w:rFonts w:ascii="Times New Roman" w:hAnsi="Times New Roman" w:cs="Times New Roman"/>
          <w:bCs/>
          <w:sz w:val="26"/>
          <w:szCs w:val="26"/>
        </w:rPr>
      </w:pPr>
      <w:r w:rsidRPr="00E75BFD">
        <w:rPr>
          <w:rFonts w:ascii="Times New Roman" w:hAnsi="Times New Roman" w:cs="Times New Roman"/>
          <w:bCs/>
          <w:sz w:val="26"/>
          <w:szCs w:val="26"/>
        </w:rPr>
        <w:t>Mặc dù chúng tôi đã nỗ lực hoàn thành báo cáo một cách toàn diện và khoa học, hạn chế về kiến thức và kinh nghiệm thực tiễn có thể dẫn đến những thiếu sót không tránh khỏi. Chúng tôi chân thành mong nhận được những góp ý quý báu từ giảng viên và bạn đọc để có thể hoàn thiện hơn trong tương lai.</w:t>
      </w:r>
    </w:p>
    <w:p w14:paraId="530A504B" w14:textId="1347252B" w:rsidR="00403FEC" w:rsidRPr="00E75BFD" w:rsidRDefault="005C2880" w:rsidP="005C2880">
      <w:pPr>
        <w:jc w:val="both"/>
        <w:rPr>
          <w:rFonts w:ascii="Times New Roman" w:hAnsi="Times New Roman" w:cs="Times New Roman"/>
          <w:bCs/>
          <w:sz w:val="26"/>
          <w:szCs w:val="26"/>
        </w:rPr>
      </w:pPr>
      <w:r w:rsidRPr="00E75BFD">
        <w:rPr>
          <w:rFonts w:ascii="Times New Roman" w:hAnsi="Times New Roman" w:cs="Times New Roman"/>
          <w:bCs/>
          <w:sz w:val="26"/>
          <w:szCs w:val="26"/>
        </w:rPr>
        <w:t>Xin trân trọng cảm ơn!</w:t>
      </w:r>
    </w:p>
    <w:p w14:paraId="77EB7581" w14:textId="58A0F937" w:rsidR="00B0402A" w:rsidRPr="00E75BFD" w:rsidRDefault="00862189" w:rsidP="005C2880">
      <w:pPr>
        <w:pStyle w:val="Heading1"/>
      </w:pPr>
      <w:bookmarkStart w:id="3" w:name="_Toc209560065"/>
      <w:r w:rsidRPr="00E75BFD">
        <w:br w:type="page"/>
      </w:r>
      <w:r w:rsidR="00FC469D" w:rsidRPr="00E75BFD">
        <w:lastRenderedPageBreak/>
        <w:t>CHƯƠNG 1: TỔNG QUAN DỰ ÁN</w:t>
      </w:r>
    </w:p>
    <w:p w14:paraId="08C2A87E" w14:textId="3AF8D08F" w:rsidR="00B11C61" w:rsidRPr="00E75BFD" w:rsidRDefault="00FC469D" w:rsidP="00957E81">
      <w:pPr>
        <w:pStyle w:val="Heading2"/>
        <w:numPr>
          <w:ilvl w:val="1"/>
          <w:numId w:val="40"/>
        </w:numPr>
        <w:jc w:val="both"/>
        <w:rPr>
          <w:lang w:val="vi-VN"/>
        </w:rPr>
      </w:pPr>
      <w:r w:rsidRPr="00E75BFD">
        <w:rPr>
          <w:lang w:val="vi-VN"/>
        </w:rPr>
        <w:t>Tổng quan</w:t>
      </w:r>
    </w:p>
    <w:p w14:paraId="6E05CC86" w14:textId="02B39BD8" w:rsidR="00FC469D" w:rsidRPr="00E75BFD" w:rsidRDefault="00FC469D" w:rsidP="002C24CD">
      <w:pPr>
        <w:jc w:val="both"/>
        <w:rPr>
          <w:rFonts w:ascii="Times New Roman" w:hAnsi="Times New Roman" w:cs="Times New Roman"/>
          <w:sz w:val="26"/>
          <w:szCs w:val="26"/>
        </w:rPr>
      </w:pPr>
      <w:r w:rsidRPr="00E75BFD">
        <w:rPr>
          <w:rFonts w:ascii="Times New Roman" w:hAnsi="Times New Roman" w:cs="Times New Roman"/>
          <w:sz w:val="26"/>
          <w:szCs w:val="26"/>
        </w:rPr>
        <w:t>Trong bối cảnh công nghệ thông tin phát triển nhanh chóng, các hệ thống phần mềm và ứng dụng web ngày càng xuất hiện trong hầu hết mọi lĩnh vực của đời sống, từ giáo dục, y tế, tài chính cho đến thương mại điện tử. Ứng dụng web không còn chỉ là công cụ hỗ trợ, mà đã trở thành hạ tầng cốt lõi giúp doanh nghiệp số hóa quy trình, tối ưu chi phí vận hành và nâng cao trải nghiệm khách hàng.</w:t>
      </w:r>
    </w:p>
    <w:p w14:paraId="38D93360" w14:textId="762EF681" w:rsidR="00FC469D" w:rsidRPr="00E75BFD" w:rsidRDefault="00FC469D" w:rsidP="002C24CD">
      <w:pPr>
        <w:jc w:val="both"/>
        <w:rPr>
          <w:rFonts w:ascii="Times New Roman" w:hAnsi="Times New Roman" w:cs="Times New Roman"/>
          <w:sz w:val="26"/>
          <w:szCs w:val="26"/>
        </w:rPr>
      </w:pPr>
      <w:r w:rsidRPr="00E75BFD">
        <w:rPr>
          <w:rFonts w:ascii="Times New Roman" w:hAnsi="Times New Roman" w:cs="Times New Roman"/>
          <w:sz w:val="26"/>
          <w:szCs w:val="26"/>
        </w:rPr>
        <w:t>Tuy nhiên, những lợi ích này chỉ có thể phát huy tối đa khi hệ thống phần mềm hoạt động ổn định, chính xác và đáng tin cậy. Một ứng dụng chứa nhiều lỗi, có hiệu năng kém, hoặc xử lý sai luồng nghiệp vụ có thể dẫn đến những rủi ro nghiêm trọng như mất dữ liệu, gián đoạn kinh doanh, thất thoát doanh thu, và đặc biệt là suy giảm uy tín của doanh nghiệp trong mắt khách hàng. Do đó, kiểm thử phần mềm đã trở thành một giai đoạn không thể thiếu trong vòng đời phát triển phần mềm, nhằm phát hiện và khắc phục lỗi sớm nhất có thể, đảm bảo chất lượng sản phẩm trước khi triển khai trong môi trường thực tế.</w:t>
      </w:r>
    </w:p>
    <w:p w14:paraId="084A9EFC" w14:textId="3F6E4D04" w:rsidR="00FC469D" w:rsidRPr="00E75BFD" w:rsidRDefault="00FC469D" w:rsidP="002C24CD">
      <w:pPr>
        <w:jc w:val="both"/>
        <w:rPr>
          <w:rFonts w:ascii="Times New Roman" w:hAnsi="Times New Roman" w:cs="Times New Roman"/>
          <w:sz w:val="26"/>
          <w:szCs w:val="26"/>
        </w:rPr>
      </w:pPr>
      <w:r w:rsidRPr="00E75BFD">
        <w:rPr>
          <w:rFonts w:ascii="Times New Roman" w:hAnsi="Times New Roman" w:cs="Times New Roman"/>
          <w:sz w:val="26"/>
          <w:szCs w:val="26"/>
        </w:rPr>
        <w:t>Môn học Kiểm Thử Phần Mềm được thiết kế nhằm trang bị cho sinh viên nền tảng kiến thức và kỹ năng liên quan đến quy trình kiểm thử, kỹ thuật thiết kế test case, lập kế hoạch kiểm thử và sử dụng các công cụ kiểm thử phổ biến. Thông qua môn học, sinh viên phát triển tư duy logic, khả năng phân tích yêu cầu, đánh giá rủi ro và kiểm chứng chất lượng phần mềm một cách có hệ thống thay vì kiểm thử theo cảm tính. Đồ án môn học đóng vai trò như một bài tập tổng hợp, giúp sinh viên chuyển hóa kiến thức lý thuyết thành kinh nghiệm thực hành trên một hệ thống cụ thể.</w:t>
      </w:r>
    </w:p>
    <w:p w14:paraId="76257C54" w14:textId="31C1E305" w:rsidR="00D1440E" w:rsidRPr="00E75BFD" w:rsidRDefault="00FC469D" w:rsidP="002C24CD">
      <w:pPr>
        <w:jc w:val="both"/>
        <w:rPr>
          <w:ins w:id="4" w:author="{83C7DC48-0CBE-43F0-949A-D80B50B42FE1}" w:date="2025-12-03T22:29:00Z"/>
          <w:rFonts w:ascii="Times New Roman" w:hAnsi="Times New Roman" w:cs="Times New Roman"/>
          <w:sz w:val="26"/>
          <w:szCs w:val="26"/>
        </w:rPr>
      </w:pPr>
      <w:r w:rsidRPr="00E75BFD">
        <w:rPr>
          <w:rFonts w:ascii="Times New Roman" w:hAnsi="Times New Roman" w:cs="Times New Roman"/>
          <w:sz w:val="26"/>
          <w:szCs w:val="26"/>
        </w:rPr>
        <w:t>Trong phạm vi môn học, nhóm đã lựa chọn MERN Store – một website thương mại điện tử được xây dựng trên nền tảng MERN stack (MongoDB, Express.js, React.js, Node.js) – làm hệ thống nghiên cứu và kiểm thử. MERN Store hỗ trợ các chức năng điển hình của một website mua sắm trực tuyến và phục vụ ba vai trò người dùng chính:</w:t>
      </w:r>
    </w:p>
    <w:p w14:paraId="74AD5DB0" w14:textId="1F11477F" w:rsidR="00065429" w:rsidRPr="00E75BFD" w:rsidRDefault="00FC469D" w:rsidP="00957E81">
      <w:pPr>
        <w:pStyle w:val="ListParagraph"/>
        <w:numPr>
          <w:ilvl w:val="0"/>
          <w:numId w:val="44"/>
        </w:numPr>
        <w:ind w:left="1080"/>
        <w:jc w:val="both"/>
        <w:rPr>
          <w:rFonts w:ascii="Times New Roman" w:hAnsi="Times New Roman" w:cs="Times New Roman"/>
          <w:sz w:val="26"/>
          <w:szCs w:val="26"/>
        </w:rPr>
      </w:pPr>
      <w:r w:rsidRPr="00E75BFD">
        <w:rPr>
          <w:rFonts w:ascii="Times New Roman" w:hAnsi="Times New Roman" w:cs="Times New Roman"/>
          <w:sz w:val="26"/>
          <w:szCs w:val="26"/>
        </w:rPr>
        <w:t>Client (khách hàng cuối): duyệt và tìm kiếm sản phẩm, xem chi tiết, thêm vào giỏ hàng, đặt hàng, thanh toán, xem lịch sử mua hàng và đánh giá sản phẩm.</w:t>
      </w:r>
    </w:p>
    <w:p w14:paraId="1E2E8972" w14:textId="777ECBE9" w:rsidR="00FE5E8A" w:rsidRPr="00E75BFD" w:rsidRDefault="00FC469D" w:rsidP="00957E81">
      <w:pPr>
        <w:pStyle w:val="ListParagraph"/>
        <w:numPr>
          <w:ilvl w:val="0"/>
          <w:numId w:val="44"/>
        </w:numPr>
        <w:ind w:left="1080"/>
        <w:jc w:val="both"/>
        <w:rPr>
          <w:rFonts w:ascii="Times New Roman" w:hAnsi="Times New Roman" w:cs="Times New Roman"/>
          <w:sz w:val="26"/>
          <w:szCs w:val="26"/>
        </w:rPr>
      </w:pPr>
      <w:r w:rsidRPr="00E75BFD">
        <w:rPr>
          <w:rFonts w:ascii="Times New Roman" w:hAnsi="Times New Roman" w:cs="Times New Roman"/>
          <w:sz w:val="26"/>
          <w:szCs w:val="26"/>
        </w:rPr>
        <w:t>Admin (quản trị hệ thống): quản lý danh mục, sản phẩm, thương hiệu, merchant, khách hàng, đơn hàng, đánh giá, phiếu hỗ trợ và cấu hình hệ thống tổng thể.</w:t>
      </w:r>
    </w:p>
    <w:p w14:paraId="76A55FE3" w14:textId="77777777" w:rsidR="00FC469D" w:rsidRPr="00E75BFD" w:rsidRDefault="00FC469D" w:rsidP="00957E81">
      <w:pPr>
        <w:pStyle w:val="ListParagraph"/>
        <w:numPr>
          <w:ilvl w:val="0"/>
          <w:numId w:val="44"/>
        </w:numPr>
        <w:ind w:left="1080"/>
        <w:jc w:val="both"/>
        <w:rPr>
          <w:rFonts w:ascii="Times New Roman" w:hAnsi="Times New Roman" w:cs="Times New Roman"/>
          <w:sz w:val="26"/>
          <w:szCs w:val="26"/>
        </w:rPr>
      </w:pPr>
      <w:r w:rsidRPr="00E75BFD">
        <w:rPr>
          <w:rFonts w:ascii="Times New Roman" w:hAnsi="Times New Roman" w:cs="Times New Roman"/>
          <w:sz w:val="26"/>
          <w:szCs w:val="26"/>
        </w:rPr>
        <w:t>Merchant (người bán / đối tác kinh doanh): quản lý gian hàng, sản phẩm cung cấp, theo dõi các đơn hàng liên quan đến merchant đó, xem doanh thu và tình hình kinh doanh, đảm bảo chất lượng dịch vụ đáp ứng yêu cầu của nền tảng.</w:t>
      </w:r>
    </w:p>
    <w:p w14:paraId="4BB9FA55" w14:textId="654F5B78" w:rsidR="00FC469D" w:rsidRPr="00E75BFD" w:rsidRDefault="00FC469D" w:rsidP="002C24CD">
      <w:pPr>
        <w:jc w:val="both"/>
        <w:rPr>
          <w:rFonts w:ascii="Times New Roman" w:hAnsi="Times New Roman" w:cs="Times New Roman"/>
          <w:sz w:val="26"/>
          <w:szCs w:val="26"/>
        </w:rPr>
      </w:pPr>
      <w:r w:rsidRPr="00E75BFD">
        <w:rPr>
          <w:rFonts w:ascii="Times New Roman" w:hAnsi="Times New Roman" w:cs="Times New Roman"/>
          <w:sz w:val="26"/>
          <w:szCs w:val="26"/>
        </w:rPr>
        <w:t xml:space="preserve">Với phạm vi chức năng tương đối đầy đủ, kiến trúc hiện đại và sự tham gia của nhiều vai trò người dùng (client–merchant–admin), MERN Store là nền tảng phù </w:t>
      </w:r>
      <w:r w:rsidRPr="00E75BFD">
        <w:rPr>
          <w:rFonts w:ascii="Times New Roman" w:hAnsi="Times New Roman" w:cs="Times New Roman"/>
          <w:sz w:val="26"/>
          <w:szCs w:val="26"/>
        </w:rPr>
        <w:lastRenderedPageBreak/>
        <w:t>hợp để áp dụng nhiều loại kiểm thử như kiểm thử chức năng, kiểm thử giao diện, kiểm thử tích hợp, kiểm thử hiệu năng và kiểm thử hồi quy, đồng thời mô phỏng mô hình kinh doanh đa merchant gần với thực tế.</w:t>
      </w:r>
    </w:p>
    <w:p w14:paraId="0CDFFA3F" w14:textId="73ECFA68" w:rsidR="00D1440E" w:rsidRPr="00E75BFD" w:rsidRDefault="00FC469D" w:rsidP="002C24CD">
      <w:pPr>
        <w:jc w:val="both"/>
        <w:rPr>
          <w:ins w:id="5" w:author="{83C7DC48-0CBE-43F0-949A-D80B50B42FE1}" w:date="2025-12-03T22:29:00Z"/>
          <w:rFonts w:ascii="Times New Roman" w:hAnsi="Times New Roman" w:cs="Times New Roman"/>
          <w:sz w:val="26"/>
          <w:szCs w:val="26"/>
        </w:rPr>
      </w:pPr>
      <w:r w:rsidRPr="00E75BFD">
        <w:rPr>
          <w:rFonts w:ascii="Times New Roman" w:hAnsi="Times New Roman" w:cs="Times New Roman"/>
          <w:sz w:val="26"/>
          <w:szCs w:val="26"/>
        </w:rPr>
        <w:t>Dự án có tên “</w:t>
      </w:r>
      <w:r w:rsidRPr="00E75BFD">
        <w:rPr>
          <w:rFonts w:ascii="Times New Roman" w:hAnsi="Times New Roman" w:cs="Times New Roman"/>
          <w:b/>
          <w:bCs/>
          <w:i/>
          <w:iCs/>
          <w:sz w:val="26"/>
          <w:szCs w:val="26"/>
        </w:rPr>
        <w:t>Xây dựng và Kiểm thử Ứng dụng Web MERN Store bằng quy trình CI/CD và phương pháp Agile</w:t>
      </w:r>
      <w:r w:rsidRPr="00E75BFD">
        <w:rPr>
          <w:rFonts w:ascii="Times New Roman" w:hAnsi="Times New Roman" w:cs="Times New Roman"/>
          <w:sz w:val="26"/>
          <w:szCs w:val="26"/>
        </w:rPr>
        <w:t>”. Dự án tập trung vào hai hướng chính:</w:t>
      </w:r>
    </w:p>
    <w:p w14:paraId="00FB9D62" w14:textId="05609506" w:rsidR="00211645" w:rsidRPr="00E75BFD" w:rsidRDefault="00FC469D" w:rsidP="00957E81">
      <w:pPr>
        <w:pStyle w:val="ListParagraph"/>
        <w:numPr>
          <w:ilvl w:val="0"/>
          <w:numId w:val="41"/>
        </w:numPr>
        <w:ind w:left="1080"/>
        <w:jc w:val="both"/>
        <w:rPr>
          <w:rFonts w:ascii="Times New Roman" w:hAnsi="Times New Roman" w:cs="Times New Roman"/>
          <w:sz w:val="26"/>
          <w:szCs w:val="26"/>
        </w:rPr>
      </w:pPr>
      <w:r w:rsidRPr="00E75BFD">
        <w:rPr>
          <w:rFonts w:ascii="Times New Roman" w:hAnsi="Times New Roman" w:cs="Times New Roman"/>
          <w:sz w:val="26"/>
          <w:szCs w:val="26"/>
        </w:rPr>
        <w:t>Xây dựng và hoàn thiện hệ thống: phân tích yêu cầu nghiệp vụ, tinh chỉnh mô hình dữ liệu, bổ sung hoặc cải thiện một số chức năng của MERN Store để hệ thống hoạt động ổn định và hỗ trợ hiệu quả ba vai trò Client – Merchant – Admin trong bối cảnh thương mại điện tử.</w:t>
      </w:r>
    </w:p>
    <w:p w14:paraId="5307FD3F" w14:textId="77777777" w:rsidR="00FC469D" w:rsidRPr="00E75BFD" w:rsidRDefault="00FC469D" w:rsidP="00957E81">
      <w:pPr>
        <w:pStyle w:val="ListParagraph"/>
        <w:numPr>
          <w:ilvl w:val="0"/>
          <w:numId w:val="41"/>
        </w:numPr>
        <w:ind w:left="1080"/>
        <w:jc w:val="both"/>
        <w:rPr>
          <w:rFonts w:ascii="Times New Roman" w:hAnsi="Times New Roman" w:cs="Times New Roman"/>
          <w:sz w:val="26"/>
          <w:szCs w:val="26"/>
        </w:rPr>
      </w:pPr>
      <w:r w:rsidRPr="00E75BFD">
        <w:rPr>
          <w:rFonts w:ascii="Times New Roman" w:hAnsi="Times New Roman" w:cs="Times New Roman"/>
          <w:sz w:val="26"/>
          <w:szCs w:val="26"/>
        </w:rPr>
        <w:t>Thiết kế và thực thi hoạt động kiểm thử: xây dựng kế hoạch kiểm thử, thiết kế test case, thực hiện cả kiểm thử thủ công và tự động; đồng thời áp dụng quy trình Agile trong quản lý công việc và tích hợp hoạt động kiểm thử vào pipeline CI/CD để tự động hóa các giai đoạn build – test – deploy của dự án.</w:t>
      </w:r>
    </w:p>
    <w:p w14:paraId="7EA94211" w14:textId="2B7D837A" w:rsidR="00D1106D" w:rsidRPr="00E75BFD" w:rsidRDefault="00FC469D" w:rsidP="002C24CD">
      <w:pPr>
        <w:jc w:val="both"/>
        <w:rPr>
          <w:rFonts w:ascii="Times New Roman" w:hAnsi="Times New Roman" w:cs="Times New Roman"/>
          <w:sz w:val="26"/>
          <w:szCs w:val="26"/>
        </w:rPr>
      </w:pPr>
      <w:r w:rsidRPr="00E75BFD">
        <w:rPr>
          <w:rFonts w:ascii="Times New Roman" w:hAnsi="Times New Roman" w:cs="Times New Roman"/>
          <w:sz w:val="26"/>
          <w:szCs w:val="26"/>
        </w:rPr>
        <w:t>Do đó, mục tiêu của dự án không chỉ dừng lại ở việc “làm hệ thống chạy được”, mà nhấn mạnh đến đảm bảo chất lượng phần mềm thông qua quy trình rõ ràng với kế hoạch, đo lường và báo cáo đầy đủ. Chương này trình bày cái nhìn tổng quan về dự án, bao gồm phân tích yêu cầu ban đầu, phạm vi và mục tiêu, định hướng kiến trúc và quy trình, phương pháp tiếp cận và kế hoạch triển khai cho các giai đoạn tiếp theo của dự án.</w:t>
      </w:r>
    </w:p>
    <w:p w14:paraId="1343C0AB" w14:textId="416836E9" w:rsidR="00B11C61" w:rsidRPr="00E75BFD" w:rsidRDefault="00B11C61" w:rsidP="002C24CD">
      <w:pPr>
        <w:pStyle w:val="Heading2"/>
        <w:jc w:val="both"/>
        <w:rPr>
          <w:lang w:val="vi-VN"/>
        </w:rPr>
      </w:pPr>
      <w:r w:rsidRPr="00E75BFD">
        <w:rPr>
          <w:lang w:val="vi-VN"/>
        </w:rPr>
        <w:t>1.</w:t>
      </w:r>
      <w:r w:rsidR="000E07F1" w:rsidRPr="00E75BFD">
        <w:rPr>
          <w:lang w:val="vi-VN"/>
        </w:rPr>
        <w:t>2.</w:t>
      </w:r>
      <w:r w:rsidRPr="00E75BFD">
        <w:rPr>
          <w:lang w:val="vi-VN"/>
        </w:rPr>
        <w:t xml:space="preserve"> </w:t>
      </w:r>
      <w:r w:rsidR="00FC469D" w:rsidRPr="00E75BFD">
        <w:rPr>
          <w:lang w:val="vi-VN"/>
        </w:rPr>
        <w:t>Phân tích yêu cầu</w:t>
      </w:r>
    </w:p>
    <w:p w14:paraId="5BC7C90B" w14:textId="5ED11B63" w:rsidR="0085662F" w:rsidRPr="00E75BFD" w:rsidRDefault="00356419" w:rsidP="002C24CD">
      <w:pPr>
        <w:pStyle w:val="Heading3"/>
        <w:jc w:val="both"/>
        <w:rPr>
          <w:lang w:val="vi-VN"/>
        </w:rPr>
      </w:pPr>
      <w:r w:rsidRPr="00E75BFD">
        <w:rPr>
          <w:lang w:val="vi-VN"/>
        </w:rPr>
        <w:t xml:space="preserve">1.2.1. </w:t>
      </w:r>
      <w:r w:rsidR="00FC469D" w:rsidRPr="00E75BFD">
        <w:rPr>
          <w:lang w:val="vi-VN"/>
        </w:rPr>
        <w:t>Khảo sát hệ thống</w:t>
      </w:r>
    </w:p>
    <w:p w14:paraId="3501BA6D" w14:textId="3DACCEB2" w:rsidR="00F15FB9" w:rsidRPr="00E75BFD" w:rsidRDefault="00042CCA" w:rsidP="002C24CD">
      <w:pPr>
        <w:jc w:val="both"/>
        <w:rPr>
          <w:rFonts w:ascii="Times New Roman" w:hAnsi="Times New Roman" w:cs="Times New Roman"/>
          <w:sz w:val="26"/>
          <w:szCs w:val="26"/>
        </w:rPr>
      </w:pPr>
      <w:r w:rsidRPr="00E75BFD">
        <w:rPr>
          <w:rFonts w:ascii="Times New Roman" w:hAnsi="Times New Roman" w:cs="Times New Roman"/>
          <w:sz w:val="26"/>
          <w:szCs w:val="26"/>
        </w:rPr>
        <w:t>Ở giai đoạn đầu, nhóm tiến hành khảo sát hệ thống MERN Store dựa trên các nguồn và hoạt động sau:</w:t>
      </w:r>
    </w:p>
    <w:p w14:paraId="63EBCB85" w14:textId="4D5F3A3A" w:rsidR="005E21F8" w:rsidRPr="00E75BFD" w:rsidRDefault="00042CCA" w:rsidP="00957E81">
      <w:pPr>
        <w:pStyle w:val="ListParagraph"/>
        <w:numPr>
          <w:ilvl w:val="0"/>
          <w:numId w:val="45"/>
        </w:numPr>
        <w:jc w:val="both"/>
        <w:rPr>
          <w:rFonts w:ascii="Times New Roman" w:hAnsi="Times New Roman" w:cs="Times New Roman"/>
          <w:sz w:val="26"/>
          <w:szCs w:val="26"/>
        </w:rPr>
      </w:pPr>
      <w:r w:rsidRPr="00E75BFD">
        <w:rPr>
          <w:rFonts w:ascii="Times New Roman" w:hAnsi="Times New Roman" w:cs="Times New Roman"/>
          <w:sz w:val="26"/>
          <w:szCs w:val="26"/>
        </w:rPr>
        <w:t>Mã nguồn dự án</w:t>
      </w:r>
    </w:p>
    <w:p w14:paraId="6552C0AF" w14:textId="0E93C99A" w:rsidR="00431A40" w:rsidRPr="00E75BFD" w:rsidRDefault="00042CCA"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Nhóm tìm hiểu kho GitHub của MERN Store, trong đó cung cấp:</w:t>
      </w:r>
    </w:p>
    <w:p w14:paraId="36652B21" w14:textId="77777777" w:rsidR="00042CCA" w:rsidRPr="00E75BFD" w:rsidRDefault="00042CCA" w:rsidP="00957E81">
      <w:pPr>
        <w:pStyle w:val="ListParagraph"/>
        <w:numPr>
          <w:ilvl w:val="0"/>
          <w:numId w:val="47"/>
        </w:numPr>
        <w:jc w:val="both"/>
        <w:rPr>
          <w:rFonts w:ascii="Times New Roman" w:hAnsi="Times New Roman" w:cs="Times New Roman"/>
          <w:sz w:val="26"/>
          <w:szCs w:val="26"/>
        </w:rPr>
      </w:pPr>
      <w:r w:rsidRPr="00E75BFD">
        <w:rPr>
          <w:rFonts w:ascii="Times New Roman" w:hAnsi="Times New Roman" w:cs="Times New Roman"/>
          <w:sz w:val="26"/>
          <w:szCs w:val="26"/>
        </w:rPr>
        <w:t>Phần frontend (React) và backend (Node.js/Express)</w:t>
      </w:r>
    </w:p>
    <w:p w14:paraId="2FBC164A" w14:textId="4A10BE14" w:rsidR="00102E6A" w:rsidRPr="00E75BFD" w:rsidRDefault="00042CCA" w:rsidP="00957E81">
      <w:pPr>
        <w:pStyle w:val="ListParagraph"/>
        <w:numPr>
          <w:ilvl w:val="0"/>
          <w:numId w:val="47"/>
        </w:numPr>
        <w:jc w:val="both"/>
        <w:rPr>
          <w:rFonts w:ascii="Times New Roman" w:hAnsi="Times New Roman" w:cs="Times New Roman"/>
          <w:sz w:val="26"/>
          <w:szCs w:val="26"/>
        </w:rPr>
      </w:pPr>
      <w:r w:rsidRPr="00E75BFD">
        <w:rPr>
          <w:rFonts w:ascii="Times New Roman" w:hAnsi="Times New Roman" w:cs="Times New Roman"/>
          <w:sz w:val="26"/>
          <w:szCs w:val="26"/>
        </w:rPr>
        <w:t>Cấu trúc thư mục, cách tổ chức module/component/service</w:t>
      </w:r>
    </w:p>
    <w:p w14:paraId="52925F2A" w14:textId="0540C986" w:rsidR="00102E6A" w:rsidRPr="00E75BFD" w:rsidRDefault="00042CCA" w:rsidP="00957E81">
      <w:pPr>
        <w:pStyle w:val="ListParagraph"/>
        <w:numPr>
          <w:ilvl w:val="0"/>
          <w:numId w:val="47"/>
        </w:numPr>
        <w:jc w:val="both"/>
        <w:rPr>
          <w:rFonts w:ascii="Times New Roman" w:hAnsi="Times New Roman" w:cs="Times New Roman"/>
          <w:sz w:val="26"/>
          <w:szCs w:val="26"/>
        </w:rPr>
      </w:pPr>
      <w:r w:rsidRPr="00E75BFD">
        <w:rPr>
          <w:rFonts w:ascii="Times New Roman" w:hAnsi="Times New Roman" w:cs="Times New Roman"/>
          <w:sz w:val="26"/>
          <w:szCs w:val="26"/>
        </w:rPr>
        <w:t>Các mô hình dữ liệu (User, Product, Order, Merchant, Brand, Category,…)</w:t>
      </w:r>
    </w:p>
    <w:p w14:paraId="286C87A2" w14:textId="4BE12A31" w:rsidR="00102E6A" w:rsidRPr="00E75BFD" w:rsidRDefault="00042CCA" w:rsidP="00957E81">
      <w:pPr>
        <w:pStyle w:val="ListParagraph"/>
        <w:numPr>
          <w:ilvl w:val="0"/>
          <w:numId w:val="47"/>
        </w:numPr>
        <w:jc w:val="both"/>
        <w:rPr>
          <w:rFonts w:ascii="Times New Roman" w:hAnsi="Times New Roman" w:cs="Times New Roman"/>
          <w:sz w:val="26"/>
          <w:szCs w:val="26"/>
        </w:rPr>
      </w:pPr>
      <w:r w:rsidRPr="00E75BFD">
        <w:rPr>
          <w:rFonts w:ascii="Times New Roman" w:hAnsi="Times New Roman" w:cs="Times New Roman"/>
          <w:sz w:val="26"/>
          <w:szCs w:val="26"/>
        </w:rPr>
        <w:t>Danh sách REST API phục vụ ba vai trò client, admin và merchant</w:t>
      </w:r>
    </w:p>
    <w:p w14:paraId="2BD614DF" w14:textId="72BD5E47" w:rsidR="00431A40" w:rsidRPr="00E75BFD" w:rsidRDefault="00042CCA"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Qua việc đọc mã nguồn và tài liệu đi kèm, nhóm xác định:</w:t>
      </w:r>
    </w:p>
    <w:p w14:paraId="529F418C" w14:textId="7DD72C34" w:rsidR="00102E6A" w:rsidRPr="00E75BFD" w:rsidRDefault="00042CCA" w:rsidP="00957E81">
      <w:pPr>
        <w:pStyle w:val="ListParagraph"/>
        <w:numPr>
          <w:ilvl w:val="0"/>
          <w:numId w:val="48"/>
        </w:numPr>
        <w:jc w:val="both"/>
        <w:rPr>
          <w:rFonts w:ascii="Times New Roman" w:hAnsi="Times New Roman" w:cs="Times New Roman"/>
          <w:sz w:val="26"/>
          <w:szCs w:val="26"/>
        </w:rPr>
      </w:pPr>
      <w:r w:rsidRPr="00E75BFD">
        <w:rPr>
          <w:rFonts w:ascii="Times New Roman" w:hAnsi="Times New Roman" w:cs="Times New Roman"/>
          <w:sz w:val="26"/>
          <w:szCs w:val="26"/>
        </w:rPr>
        <w:t>Những chức năng đã tương đối hoàn thiện</w:t>
      </w:r>
    </w:p>
    <w:p w14:paraId="3DCDD925" w14:textId="5F5AC888" w:rsidR="00102E6A" w:rsidRPr="00E75BFD" w:rsidRDefault="00042CCA" w:rsidP="00957E81">
      <w:pPr>
        <w:pStyle w:val="ListParagraph"/>
        <w:numPr>
          <w:ilvl w:val="0"/>
          <w:numId w:val="48"/>
        </w:numPr>
        <w:jc w:val="both"/>
        <w:rPr>
          <w:rFonts w:ascii="Times New Roman" w:hAnsi="Times New Roman" w:cs="Times New Roman"/>
          <w:sz w:val="26"/>
          <w:szCs w:val="26"/>
        </w:rPr>
      </w:pPr>
      <w:r w:rsidRPr="00E75BFD">
        <w:rPr>
          <w:rFonts w:ascii="Times New Roman" w:hAnsi="Times New Roman" w:cs="Times New Roman"/>
          <w:sz w:val="26"/>
          <w:szCs w:val="26"/>
        </w:rPr>
        <w:t>Những phần chưa hoàn chỉnh, thiếu hoặc chưa xử lý đầy đủ các trường hợp biên</w:t>
      </w:r>
    </w:p>
    <w:p w14:paraId="567DD7A4" w14:textId="64929F00" w:rsidR="00566D69" w:rsidRPr="00E75BFD" w:rsidRDefault="00042CCA" w:rsidP="00957E81">
      <w:pPr>
        <w:pStyle w:val="ListParagraph"/>
        <w:numPr>
          <w:ilvl w:val="0"/>
          <w:numId w:val="48"/>
        </w:numPr>
        <w:jc w:val="both"/>
        <w:rPr>
          <w:rFonts w:ascii="Times New Roman" w:hAnsi="Times New Roman" w:cs="Times New Roman"/>
          <w:sz w:val="26"/>
          <w:szCs w:val="26"/>
        </w:rPr>
      </w:pPr>
      <w:r w:rsidRPr="00E75BFD">
        <w:rPr>
          <w:rFonts w:ascii="Times New Roman" w:hAnsi="Times New Roman" w:cs="Times New Roman"/>
          <w:sz w:val="26"/>
          <w:szCs w:val="26"/>
        </w:rPr>
        <w:t>Cách hệ thống phân tách quyền cho ba vai trò Client – Admin – Merchant</w:t>
      </w:r>
    </w:p>
    <w:p w14:paraId="69860528" w14:textId="32FBB597" w:rsidR="00102E6A" w:rsidRPr="00E75BFD" w:rsidRDefault="00042CCA"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Từ đó nhóm lựa chọn phạm vi phát triển và kiểm thử, tránh mở rộng quá mức mục tiêu môn học.</w:t>
      </w:r>
    </w:p>
    <w:p w14:paraId="30531794" w14:textId="4909832E" w:rsidR="005E21F8" w:rsidRPr="00E75BFD" w:rsidRDefault="00042CCA" w:rsidP="00957E81">
      <w:pPr>
        <w:pStyle w:val="ListParagraph"/>
        <w:numPr>
          <w:ilvl w:val="0"/>
          <w:numId w:val="45"/>
        </w:numPr>
        <w:jc w:val="both"/>
        <w:rPr>
          <w:rFonts w:ascii="Times New Roman" w:hAnsi="Times New Roman" w:cs="Times New Roman"/>
          <w:sz w:val="26"/>
          <w:szCs w:val="26"/>
        </w:rPr>
      </w:pPr>
      <w:r w:rsidRPr="00E75BFD">
        <w:rPr>
          <w:rFonts w:ascii="Times New Roman" w:hAnsi="Times New Roman" w:cs="Times New Roman"/>
          <w:sz w:val="26"/>
          <w:szCs w:val="26"/>
        </w:rPr>
        <w:lastRenderedPageBreak/>
        <w:t>Chạy thử và trải nghiệm ứng dụng</w:t>
      </w:r>
    </w:p>
    <w:p w14:paraId="1AC5F22F" w14:textId="62339192" w:rsidR="00566D69" w:rsidRPr="00E75BFD" w:rsidRDefault="00042CCA"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Hệ thống được cài đặt và vận hành trong môi trường phát triển</w:t>
      </w:r>
    </w:p>
    <w:p w14:paraId="756672CB" w14:textId="29C99786" w:rsidR="00566D69" w:rsidRPr="00E75BFD" w:rsidRDefault="006F6D6F"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Nhóm lần lượt đóng vai</w:t>
      </w:r>
      <w:r w:rsidR="00B97C35" w:rsidRPr="00E75BFD">
        <w:rPr>
          <w:rFonts w:ascii="Times New Roman" w:hAnsi="Times New Roman" w:cs="Times New Roman"/>
          <w:sz w:val="26"/>
          <w:szCs w:val="26"/>
        </w:rPr>
        <w:t>:</w:t>
      </w:r>
    </w:p>
    <w:p w14:paraId="2D5B6580" w14:textId="4ACC1E01" w:rsidR="006F2263" w:rsidRPr="00E75BFD" w:rsidRDefault="006F6D6F" w:rsidP="00957E81">
      <w:pPr>
        <w:pStyle w:val="ListParagraph"/>
        <w:numPr>
          <w:ilvl w:val="0"/>
          <w:numId w:val="49"/>
        </w:numPr>
        <w:jc w:val="both"/>
        <w:rPr>
          <w:rFonts w:ascii="Times New Roman" w:hAnsi="Times New Roman" w:cs="Times New Roman"/>
          <w:sz w:val="26"/>
          <w:szCs w:val="26"/>
        </w:rPr>
      </w:pPr>
      <w:r w:rsidRPr="00E75BFD">
        <w:rPr>
          <w:rFonts w:ascii="Times New Roman" w:hAnsi="Times New Roman" w:cs="Times New Roman"/>
          <w:b/>
          <w:bCs/>
          <w:sz w:val="26"/>
          <w:szCs w:val="26"/>
        </w:rPr>
        <w:t>Client</w:t>
      </w:r>
      <w:r w:rsidRPr="00E75BFD">
        <w:rPr>
          <w:rFonts w:ascii="Times New Roman" w:hAnsi="Times New Roman" w:cs="Times New Roman"/>
          <w:sz w:val="26"/>
          <w:szCs w:val="26"/>
        </w:rPr>
        <w:t>: đăng ký/đăng nhập, duyệt sản phẩm, thêm vào giỏ hàng, đặt hàng, xem lịch sử, đánh giá sản phẩm,...</w:t>
      </w:r>
    </w:p>
    <w:p w14:paraId="1A63CCC3" w14:textId="13B60EFE" w:rsidR="006F2263" w:rsidRPr="00E75BFD" w:rsidRDefault="0005533B" w:rsidP="00957E81">
      <w:pPr>
        <w:pStyle w:val="ListParagraph"/>
        <w:numPr>
          <w:ilvl w:val="0"/>
          <w:numId w:val="49"/>
        </w:numPr>
        <w:jc w:val="both"/>
        <w:rPr>
          <w:rFonts w:ascii="Times New Roman" w:hAnsi="Times New Roman" w:cs="Times New Roman"/>
          <w:sz w:val="26"/>
          <w:szCs w:val="26"/>
        </w:rPr>
      </w:pPr>
      <w:r w:rsidRPr="00E75BFD">
        <w:rPr>
          <w:rFonts w:ascii="Times New Roman" w:hAnsi="Times New Roman" w:cs="Times New Roman"/>
          <w:b/>
          <w:bCs/>
          <w:sz w:val="26"/>
          <w:szCs w:val="26"/>
        </w:rPr>
        <w:t>Admin</w:t>
      </w:r>
      <w:r w:rsidRPr="00E75BFD">
        <w:rPr>
          <w:rFonts w:ascii="Times New Roman" w:hAnsi="Times New Roman" w:cs="Times New Roman"/>
          <w:sz w:val="26"/>
          <w:szCs w:val="26"/>
        </w:rPr>
        <w:t xml:space="preserve">: </w:t>
      </w:r>
      <w:r w:rsidR="006F6D6F" w:rsidRPr="00E75BFD">
        <w:rPr>
          <w:rFonts w:ascii="Times New Roman" w:hAnsi="Times New Roman" w:cs="Times New Roman"/>
          <w:sz w:val="26"/>
          <w:szCs w:val="26"/>
        </w:rPr>
        <w:t>truy cập dashboard quản trị, quản lý danh mục, thương hiệu, sản phẩm, khách hàng, merchant, đơn hàng, đánh giá, phiếu hỗ trợ,...</w:t>
      </w:r>
    </w:p>
    <w:p w14:paraId="4E080272" w14:textId="403E152F" w:rsidR="0005533B" w:rsidRPr="00E75BFD" w:rsidRDefault="0005533B" w:rsidP="00957E81">
      <w:pPr>
        <w:pStyle w:val="ListParagraph"/>
        <w:numPr>
          <w:ilvl w:val="0"/>
          <w:numId w:val="49"/>
        </w:numPr>
        <w:jc w:val="both"/>
        <w:rPr>
          <w:rFonts w:ascii="Times New Roman" w:hAnsi="Times New Roman" w:cs="Times New Roman"/>
          <w:sz w:val="26"/>
          <w:szCs w:val="26"/>
        </w:rPr>
      </w:pPr>
      <w:r w:rsidRPr="00E75BFD">
        <w:rPr>
          <w:rFonts w:ascii="Times New Roman" w:hAnsi="Times New Roman" w:cs="Times New Roman"/>
          <w:b/>
          <w:bCs/>
          <w:sz w:val="26"/>
          <w:szCs w:val="26"/>
        </w:rPr>
        <w:t>Merchant</w:t>
      </w:r>
      <w:r w:rsidRPr="00E75BFD">
        <w:rPr>
          <w:rFonts w:ascii="Times New Roman" w:hAnsi="Times New Roman" w:cs="Times New Roman"/>
          <w:sz w:val="26"/>
          <w:szCs w:val="26"/>
        </w:rPr>
        <w:t xml:space="preserve">: </w:t>
      </w:r>
      <w:r w:rsidR="006F6D6F" w:rsidRPr="00E75BFD">
        <w:rPr>
          <w:rFonts w:ascii="Times New Roman" w:hAnsi="Times New Roman" w:cs="Times New Roman"/>
          <w:sz w:val="26"/>
          <w:szCs w:val="26"/>
        </w:rPr>
        <w:t>truy cập khu vực quản lý merchant (nếu có tách riêng), quản lý sản phẩm của cửa hàng, theo dõi các đơn hàng liên quan, xem doanh thu,...</w:t>
      </w:r>
    </w:p>
    <w:p w14:paraId="30FBFF80" w14:textId="4B79CC30" w:rsidR="00566D69" w:rsidRPr="00E75BFD" w:rsidRDefault="006F6D6F"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Qua trải nghiệm thực tế, nhóm ghi nhận</w:t>
      </w:r>
      <w:r w:rsidR="00566D69" w:rsidRPr="00E75BFD">
        <w:rPr>
          <w:rFonts w:ascii="Times New Roman" w:hAnsi="Times New Roman" w:cs="Times New Roman"/>
          <w:sz w:val="26"/>
          <w:szCs w:val="26"/>
        </w:rPr>
        <w:t>:</w:t>
      </w:r>
    </w:p>
    <w:p w14:paraId="082C0F69" w14:textId="77777777" w:rsidR="006F6D6F" w:rsidRPr="00E75BFD" w:rsidRDefault="006F6D6F" w:rsidP="00957E81">
      <w:pPr>
        <w:pStyle w:val="ListParagraph"/>
        <w:numPr>
          <w:ilvl w:val="0"/>
          <w:numId w:val="50"/>
        </w:numPr>
        <w:jc w:val="both"/>
        <w:rPr>
          <w:rFonts w:ascii="Times New Roman" w:hAnsi="Times New Roman" w:cs="Times New Roman"/>
          <w:sz w:val="26"/>
          <w:szCs w:val="26"/>
        </w:rPr>
      </w:pPr>
      <w:r w:rsidRPr="00E75BFD">
        <w:rPr>
          <w:rFonts w:ascii="Times New Roman" w:hAnsi="Times New Roman" w:cs="Times New Roman"/>
          <w:sz w:val="26"/>
          <w:szCs w:val="26"/>
        </w:rPr>
        <w:t>Các luồng tương tác chính có hoạt động đúng và nhất quán hay không</w:t>
      </w:r>
    </w:p>
    <w:p w14:paraId="6105A370" w14:textId="638D6527" w:rsidR="0005533B" w:rsidRPr="00E75BFD" w:rsidRDefault="006F6D6F" w:rsidP="00957E81">
      <w:pPr>
        <w:pStyle w:val="ListParagraph"/>
        <w:numPr>
          <w:ilvl w:val="0"/>
          <w:numId w:val="50"/>
        </w:numPr>
        <w:jc w:val="both"/>
        <w:rPr>
          <w:rFonts w:ascii="Times New Roman" w:hAnsi="Times New Roman" w:cs="Times New Roman"/>
          <w:sz w:val="26"/>
          <w:szCs w:val="26"/>
        </w:rPr>
      </w:pPr>
      <w:r w:rsidRPr="00E75BFD">
        <w:rPr>
          <w:rFonts w:ascii="Times New Roman" w:hAnsi="Times New Roman" w:cs="Times New Roman"/>
          <w:sz w:val="26"/>
          <w:szCs w:val="26"/>
        </w:rPr>
        <w:t>Điểm mạnh về giao diện và trải nghiệm người dùng</w:t>
      </w:r>
    </w:p>
    <w:p w14:paraId="20CB476A" w14:textId="21E395CF" w:rsidR="0005533B" w:rsidRPr="00E75BFD" w:rsidRDefault="006F6D6F" w:rsidP="00957E81">
      <w:pPr>
        <w:pStyle w:val="ListParagraph"/>
        <w:numPr>
          <w:ilvl w:val="0"/>
          <w:numId w:val="50"/>
        </w:numPr>
        <w:jc w:val="both"/>
        <w:rPr>
          <w:rFonts w:ascii="Times New Roman" w:hAnsi="Times New Roman" w:cs="Times New Roman"/>
          <w:sz w:val="26"/>
          <w:szCs w:val="26"/>
        </w:rPr>
      </w:pPr>
      <w:r w:rsidRPr="00E75BFD">
        <w:rPr>
          <w:rFonts w:ascii="Times New Roman" w:hAnsi="Times New Roman" w:cs="Times New Roman"/>
          <w:sz w:val="26"/>
          <w:szCs w:val="26"/>
        </w:rPr>
        <w:t>Điểm yếu và các lỗi tồn tại (bug, giao diện không đồng nhất, thông báo lỗi không rõ ràng,...)</w:t>
      </w:r>
    </w:p>
    <w:p w14:paraId="27196F99" w14:textId="16CE9A0A" w:rsidR="0005533B" w:rsidRPr="00E75BFD" w:rsidRDefault="006F6D6F" w:rsidP="00957E81">
      <w:pPr>
        <w:pStyle w:val="ListParagraph"/>
        <w:numPr>
          <w:ilvl w:val="0"/>
          <w:numId w:val="50"/>
        </w:numPr>
        <w:jc w:val="both"/>
        <w:rPr>
          <w:rFonts w:ascii="Times New Roman" w:hAnsi="Times New Roman" w:cs="Times New Roman"/>
          <w:sz w:val="26"/>
          <w:szCs w:val="26"/>
        </w:rPr>
      </w:pPr>
      <w:r w:rsidRPr="00E75BFD">
        <w:rPr>
          <w:rFonts w:ascii="Times New Roman" w:hAnsi="Times New Roman" w:cs="Times New Roman"/>
          <w:sz w:val="26"/>
          <w:szCs w:val="26"/>
        </w:rPr>
        <w:t>Các cải tiến có thể thực hiện đối với luồng nghiệp vụ và phân tách vai trò client–admin–merchant.</w:t>
      </w:r>
    </w:p>
    <w:p w14:paraId="7A2043B0" w14:textId="73B7F02A" w:rsidR="005E21F8" w:rsidRPr="00E75BFD" w:rsidRDefault="006F6D6F" w:rsidP="00957E81">
      <w:pPr>
        <w:pStyle w:val="ListParagraph"/>
        <w:numPr>
          <w:ilvl w:val="0"/>
          <w:numId w:val="45"/>
        </w:numPr>
        <w:jc w:val="both"/>
        <w:rPr>
          <w:rFonts w:ascii="Times New Roman" w:hAnsi="Times New Roman" w:cs="Times New Roman"/>
          <w:sz w:val="26"/>
          <w:szCs w:val="26"/>
        </w:rPr>
      </w:pPr>
      <w:r w:rsidRPr="00E75BFD">
        <w:rPr>
          <w:rFonts w:ascii="Times New Roman" w:hAnsi="Times New Roman" w:cs="Times New Roman"/>
          <w:sz w:val="26"/>
          <w:szCs w:val="26"/>
        </w:rPr>
        <w:t>Tài liệu nghiệp vụ và yêu cầu ban đầu</w:t>
      </w:r>
      <w:r w:rsidR="00431A40" w:rsidRPr="00E75BFD">
        <w:rPr>
          <w:rFonts w:ascii="Times New Roman" w:hAnsi="Times New Roman" w:cs="Times New Roman"/>
          <w:sz w:val="26"/>
          <w:szCs w:val="26"/>
        </w:rPr>
        <w:t xml:space="preserve"> </w:t>
      </w:r>
    </w:p>
    <w:p w14:paraId="158E1415" w14:textId="2502048B" w:rsidR="0005533B" w:rsidRPr="00E75BFD" w:rsidRDefault="006F6D6F"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Nhóm thu thập, tổng hợp và chuẩn hóa</w:t>
      </w:r>
      <w:r w:rsidR="0005533B" w:rsidRPr="00E75BFD">
        <w:rPr>
          <w:rFonts w:ascii="Times New Roman" w:hAnsi="Times New Roman" w:cs="Times New Roman"/>
          <w:sz w:val="26"/>
          <w:szCs w:val="26"/>
        </w:rPr>
        <w:t>:</w:t>
      </w:r>
    </w:p>
    <w:p w14:paraId="5236BE52" w14:textId="073CC5D6" w:rsidR="006A7CD5" w:rsidRPr="00E75BFD" w:rsidRDefault="006F6D6F" w:rsidP="00957E81">
      <w:pPr>
        <w:pStyle w:val="ListParagraph"/>
        <w:numPr>
          <w:ilvl w:val="0"/>
          <w:numId w:val="51"/>
        </w:numPr>
        <w:jc w:val="both"/>
        <w:rPr>
          <w:rFonts w:ascii="Times New Roman" w:hAnsi="Times New Roman" w:cs="Times New Roman"/>
          <w:sz w:val="26"/>
          <w:szCs w:val="26"/>
        </w:rPr>
      </w:pPr>
      <w:r w:rsidRPr="00E75BFD">
        <w:rPr>
          <w:rFonts w:ascii="Times New Roman" w:hAnsi="Times New Roman" w:cs="Times New Roman"/>
          <w:b/>
          <w:bCs/>
          <w:sz w:val="26"/>
          <w:szCs w:val="26"/>
        </w:rPr>
        <w:t>User stories</w:t>
      </w:r>
      <w:r w:rsidRPr="00E75BFD">
        <w:rPr>
          <w:rFonts w:ascii="Times New Roman" w:hAnsi="Times New Roman" w:cs="Times New Roman"/>
          <w:sz w:val="26"/>
          <w:szCs w:val="26"/>
        </w:rPr>
        <w:t xml:space="preserve"> mô tả yêu cầu từ góc nhìn của các vai trò client, admin và merchant</w:t>
      </w:r>
    </w:p>
    <w:p w14:paraId="01B1F70F" w14:textId="290A4A72" w:rsidR="006A7CD5" w:rsidRPr="00E75BFD" w:rsidRDefault="006F6D6F" w:rsidP="00957E81">
      <w:pPr>
        <w:pStyle w:val="ListParagraph"/>
        <w:numPr>
          <w:ilvl w:val="0"/>
          <w:numId w:val="51"/>
        </w:numPr>
        <w:jc w:val="both"/>
        <w:rPr>
          <w:rFonts w:ascii="Times New Roman" w:hAnsi="Times New Roman" w:cs="Times New Roman"/>
          <w:sz w:val="26"/>
          <w:szCs w:val="26"/>
        </w:rPr>
      </w:pPr>
      <w:r w:rsidRPr="00E75BFD">
        <w:rPr>
          <w:rFonts w:ascii="Times New Roman" w:hAnsi="Times New Roman" w:cs="Times New Roman"/>
          <w:b/>
          <w:bCs/>
          <w:sz w:val="26"/>
          <w:szCs w:val="26"/>
        </w:rPr>
        <w:t>Use cases</w:t>
      </w:r>
      <w:r w:rsidRPr="00E75BFD">
        <w:rPr>
          <w:rFonts w:ascii="Times New Roman" w:hAnsi="Times New Roman" w:cs="Times New Roman"/>
          <w:sz w:val="26"/>
          <w:szCs w:val="26"/>
        </w:rPr>
        <w:t xml:space="preserve"> mô tả chi tiết các luồng tương tác với hệ thống</w:t>
      </w:r>
    </w:p>
    <w:p w14:paraId="5268CF0C" w14:textId="5A305C2D" w:rsidR="006A7CD5" w:rsidRPr="00E75BFD" w:rsidRDefault="006F6D6F" w:rsidP="00957E81">
      <w:pPr>
        <w:pStyle w:val="ListParagraph"/>
        <w:numPr>
          <w:ilvl w:val="0"/>
          <w:numId w:val="51"/>
        </w:numPr>
        <w:jc w:val="both"/>
        <w:rPr>
          <w:rFonts w:ascii="Times New Roman" w:hAnsi="Times New Roman" w:cs="Times New Roman"/>
          <w:sz w:val="26"/>
          <w:szCs w:val="26"/>
        </w:rPr>
      </w:pPr>
      <w:r w:rsidRPr="00E75BFD">
        <w:rPr>
          <w:rFonts w:ascii="Times New Roman" w:hAnsi="Times New Roman" w:cs="Times New Roman"/>
          <w:sz w:val="26"/>
          <w:szCs w:val="26"/>
        </w:rPr>
        <w:t>Các mô tả chức năng kế thừa từ tài liệu gốc</w:t>
      </w:r>
    </w:p>
    <w:p w14:paraId="5D50AE7F" w14:textId="1F23F30D" w:rsidR="0005533B" w:rsidRPr="00E75BFD" w:rsidRDefault="006F6D6F"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Các yêu cầu còn mơ hồ hoặc thiếu được</w:t>
      </w:r>
      <w:r w:rsidR="0005533B" w:rsidRPr="00E75BFD">
        <w:rPr>
          <w:rFonts w:ascii="Times New Roman" w:hAnsi="Times New Roman" w:cs="Times New Roman"/>
          <w:sz w:val="26"/>
          <w:szCs w:val="26"/>
        </w:rPr>
        <w:t>:</w:t>
      </w:r>
    </w:p>
    <w:p w14:paraId="713E64B1" w14:textId="2A4B0CD6" w:rsidR="006A7CD5" w:rsidRPr="00E75BFD" w:rsidRDefault="006F6D6F" w:rsidP="00957E81">
      <w:pPr>
        <w:pStyle w:val="ListParagraph"/>
        <w:numPr>
          <w:ilvl w:val="0"/>
          <w:numId w:val="52"/>
        </w:numPr>
        <w:jc w:val="both"/>
        <w:rPr>
          <w:rFonts w:ascii="Times New Roman" w:hAnsi="Times New Roman" w:cs="Times New Roman"/>
          <w:sz w:val="26"/>
          <w:szCs w:val="26"/>
        </w:rPr>
      </w:pPr>
      <w:r w:rsidRPr="00E75BFD">
        <w:rPr>
          <w:rFonts w:ascii="Times New Roman" w:hAnsi="Times New Roman" w:cs="Times New Roman"/>
          <w:sz w:val="26"/>
          <w:szCs w:val="26"/>
        </w:rPr>
        <w:t>Thảo luận trong nhóm và nếu cần thì trao đổi thêm với giảng viên</w:t>
      </w:r>
      <w:r w:rsidR="006A7CD5" w:rsidRPr="00E75BFD">
        <w:rPr>
          <w:rFonts w:ascii="Times New Roman" w:hAnsi="Times New Roman" w:cs="Times New Roman"/>
          <w:sz w:val="26"/>
          <w:szCs w:val="26"/>
        </w:rPr>
        <w:t>.</w:t>
      </w:r>
    </w:p>
    <w:p w14:paraId="5859FB98" w14:textId="4DB759E6" w:rsidR="006A7CD5" w:rsidRPr="00E75BFD" w:rsidRDefault="006F6D6F" w:rsidP="00957E81">
      <w:pPr>
        <w:pStyle w:val="ListParagraph"/>
        <w:numPr>
          <w:ilvl w:val="0"/>
          <w:numId w:val="52"/>
        </w:numPr>
        <w:jc w:val="both"/>
        <w:rPr>
          <w:rFonts w:ascii="Times New Roman" w:hAnsi="Times New Roman" w:cs="Times New Roman"/>
          <w:sz w:val="26"/>
          <w:szCs w:val="26"/>
        </w:rPr>
      </w:pPr>
      <w:r w:rsidRPr="00E75BFD">
        <w:rPr>
          <w:rFonts w:ascii="Times New Roman" w:hAnsi="Times New Roman" w:cs="Times New Roman"/>
          <w:sz w:val="26"/>
          <w:szCs w:val="26"/>
        </w:rPr>
        <w:t xml:space="preserve">Chuẩn hóa thành </w:t>
      </w:r>
      <w:r w:rsidRPr="00E75BFD">
        <w:rPr>
          <w:rFonts w:ascii="Times New Roman" w:hAnsi="Times New Roman" w:cs="Times New Roman"/>
          <w:b/>
          <w:bCs/>
          <w:sz w:val="26"/>
          <w:szCs w:val="26"/>
        </w:rPr>
        <w:t>Acceptance Criteria</w:t>
      </w:r>
      <w:r w:rsidRPr="00E75BFD">
        <w:rPr>
          <w:rFonts w:ascii="Times New Roman" w:hAnsi="Times New Roman" w:cs="Times New Roman"/>
          <w:sz w:val="26"/>
          <w:szCs w:val="26"/>
        </w:rPr>
        <w:t xml:space="preserve"> cho từng user story/use case</w:t>
      </w:r>
      <w:r w:rsidR="006C7727" w:rsidRPr="00E75BFD">
        <w:rPr>
          <w:rFonts w:ascii="Times New Roman" w:hAnsi="Times New Roman" w:cs="Times New Roman"/>
          <w:sz w:val="26"/>
          <w:szCs w:val="26"/>
        </w:rPr>
        <w:t>.</w:t>
      </w:r>
    </w:p>
    <w:p w14:paraId="28031603" w14:textId="5DE3F9E7" w:rsidR="0005533B" w:rsidRPr="00E75BFD" w:rsidRDefault="006F6D6F"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Các Acceptance Criteria này trở thành cơ sở trực tiếp để thiết kế test case, đảm bảo mỗi yêu cầu đều được kiểm chứng bởi ít nhất một test case tương ứng</w:t>
      </w:r>
      <w:r w:rsidR="006A7CD5" w:rsidRPr="00E75BFD">
        <w:rPr>
          <w:rFonts w:ascii="Times New Roman" w:hAnsi="Times New Roman" w:cs="Times New Roman"/>
          <w:sz w:val="26"/>
          <w:szCs w:val="26"/>
        </w:rPr>
        <w:t>.</w:t>
      </w:r>
    </w:p>
    <w:p w14:paraId="3CE853CA" w14:textId="416A9503" w:rsidR="00431A40" w:rsidRPr="00E75BFD" w:rsidRDefault="006F6D6F" w:rsidP="00957E81">
      <w:pPr>
        <w:pStyle w:val="ListParagraph"/>
        <w:numPr>
          <w:ilvl w:val="0"/>
          <w:numId w:val="45"/>
        </w:numPr>
        <w:jc w:val="both"/>
        <w:rPr>
          <w:rFonts w:ascii="Times New Roman" w:hAnsi="Times New Roman" w:cs="Times New Roman"/>
          <w:sz w:val="26"/>
          <w:szCs w:val="26"/>
        </w:rPr>
      </w:pPr>
      <w:r w:rsidRPr="00E75BFD">
        <w:rPr>
          <w:rFonts w:ascii="Times New Roman" w:hAnsi="Times New Roman" w:cs="Times New Roman"/>
          <w:sz w:val="26"/>
          <w:szCs w:val="26"/>
        </w:rPr>
        <w:t>Đánh giá tổng quan</w:t>
      </w:r>
    </w:p>
    <w:p w14:paraId="4389EC5E" w14:textId="48509EFB" w:rsidR="006C7727" w:rsidRPr="00E75BFD" w:rsidRDefault="006F6D6F" w:rsidP="002C24CD">
      <w:pPr>
        <w:ind w:left="720"/>
        <w:jc w:val="both"/>
        <w:rPr>
          <w:rFonts w:ascii="Times New Roman" w:hAnsi="Times New Roman" w:cs="Times New Roman"/>
          <w:sz w:val="26"/>
          <w:szCs w:val="26"/>
        </w:rPr>
      </w:pPr>
      <w:r w:rsidRPr="00E75BFD">
        <w:rPr>
          <w:rFonts w:ascii="Times New Roman" w:hAnsi="Times New Roman" w:cs="Times New Roman"/>
          <w:sz w:val="26"/>
          <w:szCs w:val="26"/>
        </w:rPr>
        <w:t>Kết quả khảo sát cho thấy MERN Store là một hệ thống thương mại điện tử tương đối hoàn chỉnh ở mức cơ bản, với</w:t>
      </w:r>
      <w:r w:rsidR="006C7727" w:rsidRPr="00E75BFD">
        <w:rPr>
          <w:rFonts w:ascii="Times New Roman" w:hAnsi="Times New Roman" w:cs="Times New Roman"/>
          <w:sz w:val="26"/>
          <w:szCs w:val="26"/>
        </w:rPr>
        <w:t>:</w:t>
      </w:r>
    </w:p>
    <w:p w14:paraId="58D4A304" w14:textId="64CB8ABB" w:rsidR="006C7727" w:rsidRPr="00E75BFD" w:rsidRDefault="006F6D6F"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Phạm vi nghiệp vụ đủ rộng (quản lý sản phẩm, đơn hàng, khách hàng, merchant, thương hiệu, danh mục, …)</w:t>
      </w:r>
    </w:p>
    <w:p w14:paraId="48773804" w14:textId="26CBB696" w:rsidR="009C32A4" w:rsidRPr="00E75BFD" w:rsidRDefault="006F6D6F"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Phân tách vai trò Client – Admin – Merchant rõ ràng, phù hợp cho thiết kế kiểm thử theo vai trò</w:t>
      </w:r>
      <w:r w:rsidR="009C32A4" w:rsidRPr="00E75BFD">
        <w:rPr>
          <w:rFonts w:ascii="Times New Roman" w:hAnsi="Times New Roman" w:cs="Times New Roman"/>
          <w:sz w:val="26"/>
          <w:szCs w:val="26"/>
        </w:rPr>
        <w:t>.</w:t>
      </w:r>
    </w:p>
    <w:p w14:paraId="74E3270D" w14:textId="1F42BA2F" w:rsidR="009C32A4" w:rsidRPr="00E75BFD" w:rsidRDefault="006F6D6F" w:rsidP="00957E81">
      <w:pPr>
        <w:pStyle w:val="ListParagraph"/>
        <w:numPr>
          <w:ilvl w:val="0"/>
          <w:numId w:val="46"/>
        </w:numPr>
        <w:jc w:val="both"/>
        <w:rPr>
          <w:rFonts w:ascii="Times New Roman" w:hAnsi="Times New Roman" w:cs="Times New Roman"/>
          <w:sz w:val="26"/>
          <w:szCs w:val="26"/>
        </w:rPr>
      </w:pPr>
      <w:r w:rsidRPr="00E75BFD">
        <w:rPr>
          <w:rFonts w:ascii="Times New Roman" w:hAnsi="Times New Roman" w:cs="Times New Roman"/>
          <w:sz w:val="26"/>
          <w:szCs w:val="26"/>
        </w:rPr>
        <w:t>Đủ đa dạng để áp dụng nhiều loại kiểm thử</w:t>
      </w:r>
      <w:r w:rsidR="009C32A4" w:rsidRPr="00E75BFD">
        <w:rPr>
          <w:rFonts w:ascii="Times New Roman" w:hAnsi="Times New Roman" w:cs="Times New Roman"/>
          <w:sz w:val="26"/>
          <w:szCs w:val="26"/>
        </w:rPr>
        <w:t>:</w:t>
      </w:r>
    </w:p>
    <w:p w14:paraId="7B504D56" w14:textId="5A5CA4D3" w:rsidR="00D66E81" w:rsidRPr="00E75BFD" w:rsidRDefault="006F6D6F" w:rsidP="00957E81">
      <w:pPr>
        <w:pStyle w:val="ListParagraph"/>
        <w:numPr>
          <w:ilvl w:val="0"/>
          <w:numId w:val="53"/>
        </w:numPr>
        <w:jc w:val="both"/>
        <w:rPr>
          <w:rFonts w:ascii="Times New Roman" w:hAnsi="Times New Roman" w:cs="Times New Roman"/>
          <w:sz w:val="26"/>
          <w:szCs w:val="26"/>
        </w:rPr>
      </w:pPr>
      <w:r w:rsidRPr="00E75BFD">
        <w:rPr>
          <w:rFonts w:ascii="Times New Roman" w:hAnsi="Times New Roman" w:cs="Times New Roman"/>
          <w:sz w:val="26"/>
          <w:szCs w:val="26"/>
        </w:rPr>
        <w:t>Kiểm thử chức năng (Functional Testing)</w:t>
      </w:r>
    </w:p>
    <w:p w14:paraId="7BC1F51D" w14:textId="0F03A2EE" w:rsidR="00D66E81" w:rsidRPr="00E75BFD" w:rsidRDefault="006F6D6F" w:rsidP="00957E81">
      <w:pPr>
        <w:pStyle w:val="ListParagraph"/>
        <w:numPr>
          <w:ilvl w:val="0"/>
          <w:numId w:val="53"/>
        </w:numPr>
        <w:jc w:val="both"/>
        <w:rPr>
          <w:rFonts w:ascii="Times New Roman" w:hAnsi="Times New Roman" w:cs="Times New Roman"/>
          <w:sz w:val="26"/>
          <w:szCs w:val="26"/>
        </w:rPr>
      </w:pPr>
      <w:r w:rsidRPr="00E75BFD">
        <w:rPr>
          <w:rFonts w:ascii="Times New Roman" w:hAnsi="Times New Roman" w:cs="Times New Roman"/>
          <w:sz w:val="26"/>
          <w:szCs w:val="26"/>
        </w:rPr>
        <w:lastRenderedPageBreak/>
        <w:t>Kiểm thử tích hợp (Integration Testing)</w:t>
      </w:r>
    </w:p>
    <w:p w14:paraId="7CCD8CFF" w14:textId="6CFAF95F" w:rsidR="00D66E81" w:rsidRPr="00E75BFD" w:rsidRDefault="006F6D6F" w:rsidP="00957E81">
      <w:pPr>
        <w:pStyle w:val="ListParagraph"/>
        <w:numPr>
          <w:ilvl w:val="0"/>
          <w:numId w:val="53"/>
        </w:numPr>
        <w:jc w:val="both"/>
        <w:rPr>
          <w:rFonts w:ascii="Times New Roman" w:hAnsi="Times New Roman" w:cs="Times New Roman"/>
          <w:sz w:val="26"/>
          <w:szCs w:val="26"/>
        </w:rPr>
      </w:pPr>
      <w:r w:rsidRPr="00E75BFD">
        <w:rPr>
          <w:rFonts w:ascii="Times New Roman" w:hAnsi="Times New Roman" w:cs="Times New Roman"/>
          <w:sz w:val="26"/>
          <w:szCs w:val="26"/>
        </w:rPr>
        <w:t>Kiểm thử giao diện/UX (UI/UX Testing)</w:t>
      </w:r>
    </w:p>
    <w:p w14:paraId="44EE2379" w14:textId="2FEBCF39" w:rsidR="00203AF5" w:rsidRPr="00E75BFD" w:rsidRDefault="006F6D6F"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sz w:val="26"/>
          <w:szCs w:val="26"/>
        </w:rPr>
        <w:t>Đồng thời, hệ thống phù hợp để áp dụng thực hành Agile và tích hợp pipeline CI/CD trong phạm vi môn học</w:t>
      </w:r>
      <w:r w:rsidR="006E2976" w:rsidRPr="00E75BFD">
        <w:rPr>
          <w:rFonts w:ascii="Times New Roman" w:hAnsi="Times New Roman" w:cs="Times New Roman"/>
          <w:sz w:val="26"/>
          <w:szCs w:val="26"/>
        </w:rPr>
        <w:t>.</w:t>
      </w:r>
    </w:p>
    <w:p w14:paraId="1695791B" w14:textId="763EB4BD" w:rsidR="00BD6543" w:rsidRPr="00E75BFD" w:rsidRDefault="00BD6543" w:rsidP="002C24CD">
      <w:pPr>
        <w:pStyle w:val="Heading3"/>
        <w:jc w:val="both"/>
        <w:rPr>
          <w:b w:val="0"/>
          <w:bCs w:val="0"/>
          <w:lang w:val="vi-VN"/>
        </w:rPr>
      </w:pPr>
      <w:r w:rsidRPr="00E75BFD">
        <w:rPr>
          <w:lang w:val="vi-VN"/>
        </w:rPr>
        <w:t xml:space="preserve">1.2.2. </w:t>
      </w:r>
      <w:r w:rsidR="006F6D6F" w:rsidRPr="00E75BFD">
        <w:rPr>
          <w:b w:val="0"/>
          <w:bCs w:val="0"/>
          <w:lang w:val="vi-VN"/>
        </w:rPr>
        <w:t>Phân tích nghiệp vụ hệ thống và Tổng quan kỹ thuật</w:t>
      </w:r>
    </w:p>
    <w:p w14:paraId="3E7DADB5" w14:textId="2F25CE06" w:rsidR="000B6D34" w:rsidRPr="00E75BFD" w:rsidRDefault="000B6D34" w:rsidP="002C24CD">
      <w:pPr>
        <w:jc w:val="both"/>
        <w:rPr>
          <w:rFonts w:ascii="Times New Roman" w:hAnsi="Times New Roman" w:cs="Times New Roman"/>
          <w:sz w:val="26"/>
          <w:szCs w:val="26"/>
        </w:rPr>
      </w:pPr>
      <w:r w:rsidRPr="00E75BFD">
        <w:rPr>
          <w:rFonts w:ascii="Times New Roman" w:hAnsi="Times New Roman" w:cs="Times New Roman"/>
          <w:sz w:val="26"/>
          <w:szCs w:val="26"/>
        </w:rPr>
        <w:t xml:space="preserve">a) </w:t>
      </w:r>
      <w:r w:rsidR="006F6D6F" w:rsidRPr="00E75BFD">
        <w:rPr>
          <w:rFonts w:ascii="Times New Roman" w:hAnsi="Times New Roman" w:cs="Times New Roman"/>
          <w:sz w:val="26"/>
          <w:szCs w:val="26"/>
        </w:rPr>
        <w:t>Quy trình nghiệp vụ</w:t>
      </w:r>
    </w:p>
    <w:p w14:paraId="745186E6" w14:textId="11D980CB" w:rsidR="000B6D34" w:rsidRPr="00E75BFD" w:rsidRDefault="006F6D6F" w:rsidP="002C24CD">
      <w:pPr>
        <w:jc w:val="both"/>
        <w:rPr>
          <w:rFonts w:ascii="Times New Roman" w:hAnsi="Times New Roman" w:cs="Times New Roman"/>
          <w:sz w:val="26"/>
          <w:szCs w:val="26"/>
        </w:rPr>
      </w:pPr>
      <w:r w:rsidRPr="00E75BFD">
        <w:rPr>
          <w:rFonts w:ascii="Times New Roman" w:hAnsi="Times New Roman" w:cs="Times New Roman"/>
          <w:sz w:val="26"/>
          <w:szCs w:val="26"/>
        </w:rPr>
        <w:t>Dựa trên quá trình khảo sát, các quy trình nghiệp vụ chính của hệ thống được xác định theo từng vai trò như sau</w:t>
      </w:r>
      <w:r w:rsidR="008F5E93" w:rsidRPr="00E75BFD">
        <w:rPr>
          <w:rFonts w:ascii="Times New Roman" w:hAnsi="Times New Roman" w:cs="Times New Roman"/>
          <w:sz w:val="26"/>
          <w:szCs w:val="26"/>
        </w:rPr>
        <w:t>:</w:t>
      </w:r>
    </w:p>
    <w:p w14:paraId="4047462E" w14:textId="464F34D8" w:rsidR="008F5E93" w:rsidRPr="00E75BFD" w:rsidRDefault="006F6D6F" w:rsidP="00957E81">
      <w:pPr>
        <w:pStyle w:val="ListParagraph"/>
        <w:numPr>
          <w:ilvl w:val="0"/>
          <w:numId w:val="54"/>
        </w:numPr>
        <w:jc w:val="both"/>
        <w:rPr>
          <w:rFonts w:ascii="Times New Roman" w:hAnsi="Times New Roman" w:cs="Times New Roman"/>
          <w:sz w:val="26"/>
          <w:szCs w:val="26"/>
        </w:rPr>
      </w:pPr>
      <w:r w:rsidRPr="00E75BFD">
        <w:rPr>
          <w:rFonts w:ascii="Times New Roman" w:hAnsi="Times New Roman" w:cs="Times New Roman"/>
          <w:sz w:val="26"/>
          <w:szCs w:val="26"/>
        </w:rPr>
        <w:t>Đối với khách hàng</w:t>
      </w:r>
      <w:r w:rsidR="0079570E" w:rsidRPr="00E75BFD">
        <w:rPr>
          <w:rFonts w:ascii="Times New Roman" w:hAnsi="Times New Roman" w:cs="Times New Roman"/>
          <w:sz w:val="26"/>
          <w:szCs w:val="26"/>
        </w:rPr>
        <w:t xml:space="preserve"> (Client/User)</w:t>
      </w:r>
    </w:p>
    <w:p w14:paraId="2A0E6597" w14:textId="54B4D7DA" w:rsidR="0079570E" w:rsidRPr="00E75BFD" w:rsidRDefault="006F6D6F"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sz w:val="26"/>
          <w:szCs w:val="26"/>
        </w:rPr>
        <w:t>Quản lý tài khoản</w:t>
      </w:r>
      <w:r w:rsidR="0079570E" w:rsidRPr="00E75BFD">
        <w:rPr>
          <w:rFonts w:ascii="Times New Roman" w:hAnsi="Times New Roman" w:cs="Times New Roman"/>
          <w:sz w:val="26"/>
          <w:szCs w:val="26"/>
        </w:rPr>
        <w:t>:</w:t>
      </w:r>
    </w:p>
    <w:p w14:paraId="7C96E937" w14:textId="14681923" w:rsidR="0079570E" w:rsidRPr="00E75BFD" w:rsidRDefault="006F6D6F" w:rsidP="00957E81">
      <w:pPr>
        <w:pStyle w:val="ListParagraph"/>
        <w:numPr>
          <w:ilvl w:val="0"/>
          <w:numId w:val="55"/>
        </w:numPr>
        <w:jc w:val="both"/>
        <w:rPr>
          <w:rFonts w:ascii="Times New Roman" w:hAnsi="Times New Roman" w:cs="Times New Roman"/>
          <w:sz w:val="26"/>
          <w:szCs w:val="26"/>
        </w:rPr>
      </w:pPr>
      <w:r w:rsidRPr="00E75BFD">
        <w:rPr>
          <w:rFonts w:ascii="Times New Roman" w:hAnsi="Times New Roman" w:cs="Times New Roman"/>
          <w:sz w:val="26"/>
          <w:szCs w:val="26"/>
        </w:rPr>
        <w:t>Đăng ký tài khoản mới với email duy nhất</w:t>
      </w:r>
      <w:r w:rsidR="00D8653D" w:rsidRPr="00E75BFD">
        <w:rPr>
          <w:rFonts w:ascii="Times New Roman" w:hAnsi="Times New Roman" w:cs="Times New Roman"/>
          <w:sz w:val="26"/>
          <w:szCs w:val="26"/>
        </w:rPr>
        <w:t>.</w:t>
      </w:r>
    </w:p>
    <w:p w14:paraId="2F4A6A6D" w14:textId="204C0086" w:rsidR="00D8653D" w:rsidRPr="00E75BFD" w:rsidRDefault="006F6D6F" w:rsidP="00957E81">
      <w:pPr>
        <w:pStyle w:val="ListParagraph"/>
        <w:numPr>
          <w:ilvl w:val="0"/>
          <w:numId w:val="55"/>
        </w:numPr>
        <w:jc w:val="both"/>
        <w:rPr>
          <w:rFonts w:ascii="Times New Roman" w:hAnsi="Times New Roman" w:cs="Times New Roman"/>
          <w:sz w:val="26"/>
          <w:szCs w:val="26"/>
        </w:rPr>
      </w:pPr>
      <w:r w:rsidRPr="00E75BFD">
        <w:rPr>
          <w:rFonts w:ascii="Times New Roman" w:hAnsi="Times New Roman" w:cs="Times New Roman"/>
          <w:sz w:val="26"/>
          <w:szCs w:val="26"/>
        </w:rPr>
        <w:t>Đăng nhập/đăng xuất hệ thống</w:t>
      </w:r>
      <w:r w:rsidR="00D8653D" w:rsidRPr="00E75BFD">
        <w:rPr>
          <w:rFonts w:ascii="Times New Roman" w:hAnsi="Times New Roman" w:cs="Times New Roman"/>
          <w:sz w:val="26"/>
          <w:szCs w:val="26"/>
        </w:rPr>
        <w:t>.</w:t>
      </w:r>
    </w:p>
    <w:p w14:paraId="52316D04" w14:textId="438B7F49" w:rsidR="00D8653D" w:rsidRPr="00E75BFD" w:rsidRDefault="006F6D6F" w:rsidP="00957E81">
      <w:pPr>
        <w:pStyle w:val="ListParagraph"/>
        <w:numPr>
          <w:ilvl w:val="0"/>
          <w:numId w:val="55"/>
        </w:numPr>
        <w:jc w:val="both"/>
        <w:rPr>
          <w:rFonts w:ascii="Times New Roman" w:hAnsi="Times New Roman" w:cs="Times New Roman"/>
          <w:sz w:val="26"/>
          <w:szCs w:val="26"/>
        </w:rPr>
      </w:pPr>
      <w:r w:rsidRPr="00E75BFD">
        <w:rPr>
          <w:rFonts w:ascii="Times New Roman" w:hAnsi="Times New Roman" w:cs="Times New Roman"/>
          <w:sz w:val="26"/>
          <w:szCs w:val="26"/>
        </w:rPr>
        <w:t>Cập nhật thông tin cá nhân và thay đổi mật khẩu khi cần.</w:t>
      </w:r>
    </w:p>
    <w:p w14:paraId="59203B5F" w14:textId="4E070EB7" w:rsidR="0079570E" w:rsidRPr="00E75BFD" w:rsidRDefault="006F6D6F"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sz w:val="26"/>
          <w:szCs w:val="26"/>
        </w:rPr>
        <w:t>Duyệt và tìm kiếm sản phẩm</w:t>
      </w:r>
      <w:r w:rsidR="0079570E" w:rsidRPr="00E75BFD">
        <w:rPr>
          <w:rFonts w:ascii="Times New Roman" w:hAnsi="Times New Roman" w:cs="Times New Roman"/>
          <w:sz w:val="26"/>
          <w:szCs w:val="26"/>
        </w:rPr>
        <w:t>:</w:t>
      </w:r>
    </w:p>
    <w:p w14:paraId="763BBA23" w14:textId="0E78EA20" w:rsidR="00D8653D" w:rsidRPr="00E75BFD" w:rsidRDefault="006F6D6F" w:rsidP="00957E81">
      <w:pPr>
        <w:pStyle w:val="ListParagraph"/>
        <w:numPr>
          <w:ilvl w:val="0"/>
          <w:numId w:val="56"/>
        </w:numPr>
        <w:jc w:val="both"/>
        <w:rPr>
          <w:rFonts w:ascii="Times New Roman" w:hAnsi="Times New Roman" w:cs="Times New Roman"/>
          <w:sz w:val="26"/>
          <w:szCs w:val="26"/>
        </w:rPr>
      </w:pPr>
      <w:r w:rsidRPr="00E75BFD">
        <w:rPr>
          <w:rFonts w:ascii="Times New Roman" w:hAnsi="Times New Roman" w:cs="Times New Roman"/>
          <w:sz w:val="26"/>
          <w:szCs w:val="26"/>
        </w:rPr>
        <w:t>Duyệt sản phẩm theo danh mục, thương hiệu hoặc merchant</w:t>
      </w:r>
      <w:r w:rsidR="00D8653D" w:rsidRPr="00E75BFD">
        <w:rPr>
          <w:rFonts w:ascii="Times New Roman" w:hAnsi="Times New Roman" w:cs="Times New Roman"/>
          <w:sz w:val="26"/>
          <w:szCs w:val="26"/>
        </w:rPr>
        <w:t>.</w:t>
      </w:r>
    </w:p>
    <w:p w14:paraId="47C42160" w14:textId="6C3E2DB1" w:rsidR="00D8653D" w:rsidRPr="00E75BFD" w:rsidRDefault="006F6D6F" w:rsidP="00957E81">
      <w:pPr>
        <w:pStyle w:val="ListParagraph"/>
        <w:numPr>
          <w:ilvl w:val="0"/>
          <w:numId w:val="56"/>
        </w:numPr>
        <w:jc w:val="both"/>
        <w:rPr>
          <w:rFonts w:ascii="Times New Roman" w:hAnsi="Times New Roman" w:cs="Times New Roman"/>
          <w:sz w:val="26"/>
          <w:szCs w:val="26"/>
        </w:rPr>
      </w:pPr>
      <w:r w:rsidRPr="00E75BFD">
        <w:rPr>
          <w:rFonts w:ascii="Times New Roman" w:hAnsi="Times New Roman" w:cs="Times New Roman"/>
          <w:sz w:val="26"/>
          <w:szCs w:val="26"/>
        </w:rPr>
        <w:t>Tìm kiếm theo tên/từ khóa</w:t>
      </w:r>
      <w:r w:rsidR="00D8653D" w:rsidRPr="00E75BFD">
        <w:rPr>
          <w:rFonts w:ascii="Times New Roman" w:hAnsi="Times New Roman" w:cs="Times New Roman"/>
          <w:sz w:val="26"/>
          <w:szCs w:val="26"/>
        </w:rPr>
        <w:t>.</w:t>
      </w:r>
    </w:p>
    <w:p w14:paraId="3BA6176D" w14:textId="22D29932" w:rsidR="00D8653D" w:rsidRPr="00E75BFD" w:rsidRDefault="006F6D6F" w:rsidP="00957E81">
      <w:pPr>
        <w:pStyle w:val="ListParagraph"/>
        <w:numPr>
          <w:ilvl w:val="0"/>
          <w:numId w:val="56"/>
        </w:numPr>
        <w:jc w:val="both"/>
        <w:rPr>
          <w:rFonts w:ascii="Times New Roman" w:hAnsi="Times New Roman" w:cs="Times New Roman"/>
          <w:sz w:val="26"/>
          <w:szCs w:val="26"/>
        </w:rPr>
      </w:pPr>
      <w:r w:rsidRPr="00E75BFD">
        <w:rPr>
          <w:rFonts w:ascii="Times New Roman" w:hAnsi="Times New Roman" w:cs="Times New Roman"/>
          <w:sz w:val="26"/>
          <w:szCs w:val="26"/>
        </w:rPr>
        <w:t>Lọc theo giá, đánh giá, tình trạng còn hàng,…</w:t>
      </w:r>
    </w:p>
    <w:p w14:paraId="60842CA0" w14:textId="3A00C9D5" w:rsidR="00D8653D" w:rsidRPr="00E75BFD" w:rsidRDefault="009F656E" w:rsidP="00957E81">
      <w:pPr>
        <w:pStyle w:val="ListParagraph"/>
        <w:numPr>
          <w:ilvl w:val="0"/>
          <w:numId w:val="56"/>
        </w:numPr>
        <w:jc w:val="both"/>
        <w:rPr>
          <w:rFonts w:ascii="Times New Roman" w:hAnsi="Times New Roman" w:cs="Times New Roman"/>
          <w:sz w:val="26"/>
          <w:szCs w:val="26"/>
        </w:rPr>
      </w:pPr>
      <w:r w:rsidRPr="00E75BFD">
        <w:rPr>
          <w:rFonts w:ascii="Times New Roman" w:hAnsi="Times New Roman" w:cs="Times New Roman"/>
          <w:sz w:val="26"/>
          <w:szCs w:val="26"/>
        </w:rPr>
        <w:t>Xem chi tiết sản phẩm: hình ảnh, mô tả, giá, số lượng tồn kho, thương hiệu, merchant, đánh giá từ khách hàng khác</w:t>
      </w:r>
      <w:r w:rsidR="00D8653D" w:rsidRPr="00E75BFD">
        <w:rPr>
          <w:rFonts w:ascii="Times New Roman" w:hAnsi="Times New Roman" w:cs="Times New Roman"/>
          <w:sz w:val="26"/>
          <w:szCs w:val="26"/>
        </w:rPr>
        <w:t>.</w:t>
      </w:r>
    </w:p>
    <w:p w14:paraId="78EC46EA" w14:textId="3F9B1BE2" w:rsidR="0079570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sz w:val="26"/>
          <w:szCs w:val="26"/>
        </w:rPr>
        <w:t>Giỏ hàng và đặt hàng</w:t>
      </w:r>
      <w:r w:rsidR="0079570E" w:rsidRPr="00E75BFD">
        <w:rPr>
          <w:rFonts w:ascii="Times New Roman" w:hAnsi="Times New Roman" w:cs="Times New Roman"/>
          <w:sz w:val="26"/>
          <w:szCs w:val="26"/>
        </w:rPr>
        <w:t>:</w:t>
      </w:r>
    </w:p>
    <w:p w14:paraId="7CD8E63E" w14:textId="02995FB8" w:rsidR="00D8653D" w:rsidRPr="00E75BFD" w:rsidRDefault="009F656E" w:rsidP="00957E81">
      <w:pPr>
        <w:pStyle w:val="ListParagraph"/>
        <w:numPr>
          <w:ilvl w:val="0"/>
          <w:numId w:val="57"/>
        </w:numPr>
        <w:jc w:val="both"/>
        <w:rPr>
          <w:rFonts w:ascii="Times New Roman" w:hAnsi="Times New Roman" w:cs="Times New Roman"/>
          <w:sz w:val="26"/>
          <w:szCs w:val="26"/>
        </w:rPr>
      </w:pPr>
      <w:r w:rsidRPr="00E75BFD">
        <w:rPr>
          <w:rFonts w:ascii="Times New Roman" w:hAnsi="Times New Roman" w:cs="Times New Roman"/>
          <w:sz w:val="26"/>
          <w:szCs w:val="26"/>
        </w:rPr>
        <w:t>Thêm sản phẩm vào giỏ từ trang danh mục hoặc trang chi tiết</w:t>
      </w:r>
      <w:r w:rsidR="004633C3" w:rsidRPr="00E75BFD">
        <w:rPr>
          <w:rFonts w:ascii="Times New Roman" w:hAnsi="Times New Roman" w:cs="Times New Roman"/>
          <w:sz w:val="26"/>
          <w:szCs w:val="26"/>
        </w:rPr>
        <w:t>.</w:t>
      </w:r>
    </w:p>
    <w:p w14:paraId="572286FE" w14:textId="6903A652" w:rsidR="004633C3" w:rsidRPr="00E75BFD" w:rsidRDefault="009F656E" w:rsidP="00957E81">
      <w:pPr>
        <w:pStyle w:val="ListParagraph"/>
        <w:numPr>
          <w:ilvl w:val="0"/>
          <w:numId w:val="57"/>
        </w:numPr>
        <w:jc w:val="both"/>
        <w:rPr>
          <w:rFonts w:ascii="Times New Roman" w:hAnsi="Times New Roman" w:cs="Times New Roman"/>
          <w:sz w:val="26"/>
          <w:szCs w:val="26"/>
        </w:rPr>
      </w:pPr>
      <w:r w:rsidRPr="00E75BFD">
        <w:rPr>
          <w:rFonts w:ascii="Times New Roman" w:hAnsi="Times New Roman" w:cs="Times New Roman"/>
          <w:sz w:val="26"/>
          <w:szCs w:val="26"/>
        </w:rPr>
        <w:t>Xem giỏ hàng, thay đổi số lượng, xóa sản phẩm</w:t>
      </w:r>
      <w:r w:rsidR="004633C3" w:rsidRPr="00E75BFD">
        <w:rPr>
          <w:rFonts w:ascii="Times New Roman" w:hAnsi="Times New Roman" w:cs="Times New Roman"/>
          <w:sz w:val="26"/>
          <w:szCs w:val="26"/>
        </w:rPr>
        <w:t>.</w:t>
      </w:r>
    </w:p>
    <w:p w14:paraId="17FE6696" w14:textId="5B1E4662" w:rsidR="004633C3" w:rsidRPr="00E75BFD" w:rsidRDefault="009F656E" w:rsidP="00957E81">
      <w:pPr>
        <w:pStyle w:val="ListParagraph"/>
        <w:numPr>
          <w:ilvl w:val="0"/>
          <w:numId w:val="57"/>
        </w:numPr>
        <w:jc w:val="both"/>
        <w:rPr>
          <w:rFonts w:ascii="Times New Roman" w:hAnsi="Times New Roman" w:cs="Times New Roman"/>
          <w:sz w:val="26"/>
          <w:szCs w:val="26"/>
        </w:rPr>
      </w:pPr>
      <w:r w:rsidRPr="00E75BFD">
        <w:rPr>
          <w:rFonts w:ascii="Times New Roman" w:hAnsi="Times New Roman" w:cs="Times New Roman"/>
          <w:sz w:val="26"/>
          <w:szCs w:val="26"/>
        </w:rPr>
        <w:t>Hệ thống tính tạm tính, phí vận chuyển, giảm giá</w:t>
      </w:r>
      <w:r w:rsidR="004633C3" w:rsidRPr="00E75BFD">
        <w:rPr>
          <w:rFonts w:ascii="Times New Roman" w:hAnsi="Times New Roman" w:cs="Times New Roman"/>
          <w:sz w:val="26"/>
          <w:szCs w:val="26"/>
        </w:rPr>
        <w:t>.</w:t>
      </w:r>
    </w:p>
    <w:p w14:paraId="7CC7B787" w14:textId="25546D5D" w:rsidR="004633C3" w:rsidRPr="00E75BFD" w:rsidRDefault="009F656E" w:rsidP="00957E81">
      <w:pPr>
        <w:pStyle w:val="ListParagraph"/>
        <w:numPr>
          <w:ilvl w:val="0"/>
          <w:numId w:val="57"/>
        </w:numPr>
        <w:jc w:val="both"/>
        <w:rPr>
          <w:rFonts w:ascii="Times New Roman" w:hAnsi="Times New Roman" w:cs="Times New Roman"/>
          <w:sz w:val="26"/>
          <w:szCs w:val="26"/>
        </w:rPr>
      </w:pPr>
      <w:r w:rsidRPr="00E75BFD">
        <w:rPr>
          <w:rFonts w:ascii="Times New Roman" w:hAnsi="Times New Roman" w:cs="Times New Roman"/>
          <w:sz w:val="26"/>
          <w:szCs w:val="26"/>
        </w:rPr>
        <w:t>Tiến hành thanh toán, xác nhận thông tin giao hàng và phương thức thanh toán (mức mô phỏng)</w:t>
      </w:r>
      <w:r w:rsidR="004633C3" w:rsidRPr="00E75BFD">
        <w:rPr>
          <w:rFonts w:ascii="Times New Roman" w:hAnsi="Times New Roman" w:cs="Times New Roman"/>
          <w:sz w:val="26"/>
          <w:szCs w:val="26"/>
        </w:rPr>
        <w:t>.</w:t>
      </w:r>
    </w:p>
    <w:p w14:paraId="50BEA07B" w14:textId="1DCA559D" w:rsidR="0079570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sz w:val="26"/>
          <w:szCs w:val="26"/>
        </w:rPr>
        <w:t>Theo dõi đơn hàng và đánh giá sản phẩm</w:t>
      </w:r>
      <w:r w:rsidR="0079570E" w:rsidRPr="00E75BFD">
        <w:rPr>
          <w:rFonts w:ascii="Times New Roman" w:hAnsi="Times New Roman" w:cs="Times New Roman"/>
          <w:sz w:val="26"/>
          <w:szCs w:val="26"/>
        </w:rPr>
        <w:t>:</w:t>
      </w:r>
    </w:p>
    <w:p w14:paraId="3B7953FD" w14:textId="2C17B17A" w:rsidR="004633C3" w:rsidRPr="00E75BFD" w:rsidRDefault="009F656E" w:rsidP="00957E81">
      <w:pPr>
        <w:pStyle w:val="ListParagraph"/>
        <w:numPr>
          <w:ilvl w:val="0"/>
          <w:numId w:val="58"/>
        </w:numPr>
        <w:jc w:val="both"/>
        <w:rPr>
          <w:rFonts w:ascii="Times New Roman" w:hAnsi="Times New Roman" w:cs="Times New Roman"/>
          <w:sz w:val="26"/>
          <w:szCs w:val="26"/>
        </w:rPr>
      </w:pPr>
      <w:r w:rsidRPr="00E75BFD">
        <w:rPr>
          <w:rFonts w:ascii="Times New Roman" w:hAnsi="Times New Roman" w:cs="Times New Roman"/>
          <w:sz w:val="26"/>
          <w:szCs w:val="26"/>
        </w:rPr>
        <w:t>Xem danh sách đơn đã đặt, chi tiết đơn hàng và trạng thái xử lý</w:t>
      </w:r>
      <w:r w:rsidR="004633C3" w:rsidRPr="00E75BFD">
        <w:rPr>
          <w:rFonts w:ascii="Times New Roman" w:hAnsi="Times New Roman" w:cs="Times New Roman"/>
          <w:sz w:val="26"/>
          <w:szCs w:val="26"/>
        </w:rPr>
        <w:t>.</w:t>
      </w:r>
    </w:p>
    <w:p w14:paraId="75E13ACF" w14:textId="10E22119" w:rsidR="004633C3" w:rsidRPr="00E75BFD" w:rsidRDefault="009F656E" w:rsidP="00957E81">
      <w:pPr>
        <w:pStyle w:val="ListParagraph"/>
        <w:numPr>
          <w:ilvl w:val="0"/>
          <w:numId w:val="58"/>
        </w:numPr>
        <w:jc w:val="both"/>
        <w:rPr>
          <w:rFonts w:ascii="Times New Roman" w:hAnsi="Times New Roman" w:cs="Times New Roman"/>
          <w:sz w:val="26"/>
          <w:szCs w:val="26"/>
        </w:rPr>
      </w:pPr>
      <w:r w:rsidRPr="00E75BFD">
        <w:rPr>
          <w:rFonts w:ascii="Times New Roman" w:hAnsi="Times New Roman" w:cs="Times New Roman"/>
          <w:sz w:val="26"/>
          <w:szCs w:val="26"/>
        </w:rPr>
        <w:t>Hủy đơn trong phạm vi cho phép (ví dụ: trước khi giao)</w:t>
      </w:r>
      <w:r w:rsidR="004633C3" w:rsidRPr="00E75BFD">
        <w:rPr>
          <w:rFonts w:ascii="Times New Roman" w:hAnsi="Times New Roman" w:cs="Times New Roman"/>
          <w:sz w:val="26"/>
          <w:szCs w:val="26"/>
        </w:rPr>
        <w:t>.</w:t>
      </w:r>
    </w:p>
    <w:p w14:paraId="5B74E5AC" w14:textId="32C3A8BB" w:rsidR="004633C3" w:rsidRPr="00E75BFD" w:rsidRDefault="009F656E" w:rsidP="00957E81">
      <w:pPr>
        <w:pStyle w:val="ListParagraph"/>
        <w:numPr>
          <w:ilvl w:val="0"/>
          <w:numId w:val="58"/>
        </w:numPr>
        <w:jc w:val="both"/>
        <w:rPr>
          <w:rFonts w:ascii="Times New Roman" w:hAnsi="Times New Roman" w:cs="Times New Roman"/>
          <w:sz w:val="26"/>
          <w:szCs w:val="26"/>
        </w:rPr>
      </w:pPr>
      <w:r w:rsidRPr="00E75BFD">
        <w:rPr>
          <w:rFonts w:ascii="Times New Roman" w:hAnsi="Times New Roman" w:cs="Times New Roman"/>
          <w:sz w:val="26"/>
          <w:szCs w:val="26"/>
        </w:rPr>
        <w:t>Đánh giá và nhận xét sản phẩm sau khi nhận hàng</w:t>
      </w:r>
      <w:r w:rsidR="004633C3" w:rsidRPr="00E75BFD">
        <w:rPr>
          <w:rFonts w:ascii="Times New Roman" w:hAnsi="Times New Roman" w:cs="Times New Roman"/>
          <w:sz w:val="26"/>
          <w:szCs w:val="26"/>
        </w:rPr>
        <w:t>.</w:t>
      </w:r>
    </w:p>
    <w:p w14:paraId="67A5733F" w14:textId="40CF0038" w:rsidR="0079570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sz w:val="26"/>
          <w:szCs w:val="26"/>
        </w:rPr>
        <w:t>Hỗ trợ khách hàng</w:t>
      </w:r>
      <w:r w:rsidR="0079570E" w:rsidRPr="00E75BFD">
        <w:rPr>
          <w:rFonts w:ascii="Times New Roman" w:hAnsi="Times New Roman" w:cs="Times New Roman"/>
          <w:sz w:val="26"/>
          <w:szCs w:val="26"/>
        </w:rPr>
        <w:t>:</w:t>
      </w:r>
    </w:p>
    <w:p w14:paraId="3B3C6D89" w14:textId="03D182F1" w:rsidR="004633C3" w:rsidRPr="00E75BFD" w:rsidRDefault="009F656E" w:rsidP="00957E81">
      <w:pPr>
        <w:pStyle w:val="ListParagraph"/>
        <w:numPr>
          <w:ilvl w:val="0"/>
          <w:numId w:val="59"/>
        </w:numPr>
        <w:jc w:val="both"/>
        <w:rPr>
          <w:rFonts w:ascii="Times New Roman" w:hAnsi="Times New Roman" w:cs="Times New Roman"/>
          <w:sz w:val="26"/>
          <w:szCs w:val="26"/>
        </w:rPr>
      </w:pPr>
      <w:r w:rsidRPr="00E75BFD">
        <w:rPr>
          <w:rFonts w:ascii="Times New Roman" w:hAnsi="Times New Roman" w:cs="Times New Roman"/>
          <w:sz w:val="26"/>
          <w:szCs w:val="26"/>
        </w:rPr>
        <w:t>Gửi yêu cầu hỗ trợ (liên hệ, khiếu nại, thắc mắc về đơn hàng/sản phẩm)</w:t>
      </w:r>
      <w:r w:rsidR="004633C3" w:rsidRPr="00E75BFD">
        <w:rPr>
          <w:rFonts w:ascii="Times New Roman" w:hAnsi="Times New Roman" w:cs="Times New Roman"/>
          <w:sz w:val="26"/>
          <w:szCs w:val="26"/>
        </w:rPr>
        <w:t>.</w:t>
      </w:r>
    </w:p>
    <w:p w14:paraId="66228BA3" w14:textId="18E0CD40" w:rsidR="004633C3" w:rsidRPr="00E75BFD" w:rsidRDefault="009F656E" w:rsidP="00957E81">
      <w:pPr>
        <w:pStyle w:val="ListParagraph"/>
        <w:numPr>
          <w:ilvl w:val="0"/>
          <w:numId w:val="59"/>
        </w:numPr>
        <w:jc w:val="both"/>
        <w:rPr>
          <w:rFonts w:ascii="Times New Roman" w:hAnsi="Times New Roman" w:cs="Times New Roman"/>
          <w:sz w:val="26"/>
          <w:szCs w:val="26"/>
        </w:rPr>
      </w:pPr>
      <w:r w:rsidRPr="00E75BFD">
        <w:rPr>
          <w:rFonts w:ascii="Times New Roman" w:hAnsi="Times New Roman" w:cs="Times New Roman"/>
          <w:sz w:val="26"/>
          <w:szCs w:val="26"/>
        </w:rPr>
        <w:t>Theo dõi trạng thái xử lý yêu cầu hỗ trợ (nếu hệ thống cung cấp)</w:t>
      </w:r>
    </w:p>
    <w:p w14:paraId="102140FD" w14:textId="46E00B9A" w:rsidR="0079570E" w:rsidRPr="00E75BFD" w:rsidRDefault="009F656E" w:rsidP="00957E81">
      <w:pPr>
        <w:pStyle w:val="ListParagraph"/>
        <w:numPr>
          <w:ilvl w:val="0"/>
          <w:numId w:val="54"/>
        </w:numPr>
        <w:jc w:val="both"/>
        <w:rPr>
          <w:rFonts w:ascii="Times New Roman" w:hAnsi="Times New Roman" w:cs="Times New Roman"/>
          <w:sz w:val="26"/>
          <w:szCs w:val="26"/>
        </w:rPr>
      </w:pPr>
      <w:r w:rsidRPr="00E75BFD">
        <w:rPr>
          <w:rFonts w:ascii="Times New Roman" w:hAnsi="Times New Roman" w:cs="Times New Roman"/>
          <w:sz w:val="26"/>
          <w:szCs w:val="26"/>
        </w:rPr>
        <w:t>Đối với quản trị viên</w:t>
      </w:r>
      <w:r w:rsidR="0079570E" w:rsidRPr="00E75BFD">
        <w:rPr>
          <w:rFonts w:ascii="Times New Roman" w:hAnsi="Times New Roman" w:cs="Times New Roman"/>
          <w:sz w:val="26"/>
          <w:szCs w:val="26"/>
        </w:rPr>
        <w:t xml:space="preserve"> (Admin)</w:t>
      </w:r>
    </w:p>
    <w:p w14:paraId="1479BBF6" w14:textId="04D16F7C" w:rsidR="004633C3"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sz w:val="26"/>
          <w:szCs w:val="26"/>
        </w:rPr>
        <w:t>Quản lý cấu hình cửa hàng</w:t>
      </w:r>
      <w:r w:rsidR="004633C3" w:rsidRPr="00E75BFD">
        <w:rPr>
          <w:rFonts w:ascii="Times New Roman" w:hAnsi="Times New Roman" w:cs="Times New Roman"/>
          <w:sz w:val="26"/>
          <w:szCs w:val="26"/>
        </w:rPr>
        <w:t>:</w:t>
      </w:r>
    </w:p>
    <w:p w14:paraId="41F08386" w14:textId="0D1CC793" w:rsidR="004633C3" w:rsidRPr="00E75BFD" w:rsidRDefault="009F656E" w:rsidP="00957E81">
      <w:pPr>
        <w:pStyle w:val="ListParagraph"/>
        <w:numPr>
          <w:ilvl w:val="0"/>
          <w:numId w:val="60"/>
        </w:numPr>
        <w:jc w:val="both"/>
        <w:rPr>
          <w:rFonts w:ascii="Times New Roman" w:hAnsi="Times New Roman" w:cs="Times New Roman"/>
          <w:sz w:val="26"/>
          <w:szCs w:val="26"/>
        </w:rPr>
      </w:pPr>
      <w:r w:rsidRPr="00E75BFD">
        <w:rPr>
          <w:rFonts w:ascii="Times New Roman" w:hAnsi="Times New Roman" w:cs="Times New Roman"/>
          <w:sz w:val="26"/>
          <w:szCs w:val="26"/>
        </w:rPr>
        <w:t>Quản lý danh mục sản phẩm: tạo/chỉnh sửa/xóa, bật/tắt</w:t>
      </w:r>
      <w:r w:rsidR="004633C3" w:rsidRPr="00E75BFD">
        <w:rPr>
          <w:rFonts w:ascii="Times New Roman" w:hAnsi="Times New Roman" w:cs="Times New Roman"/>
          <w:sz w:val="26"/>
          <w:szCs w:val="26"/>
        </w:rPr>
        <w:t>.</w:t>
      </w:r>
    </w:p>
    <w:p w14:paraId="56D4C5A1" w14:textId="0D81F1E5" w:rsidR="004633C3" w:rsidRPr="00E75BFD" w:rsidRDefault="009F656E" w:rsidP="00957E81">
      <w:pPr>
        <w:pStyle w:val="ListParagraph"/>
        <w:numPr>
          <w:ilvl w:val="0"/>
          <w:numId w:val="60"/>
        </w:numPr>
        <w:jc w:val="both"/>
        <w:rPr>
          <w:rFonts w:ascii="Times New Roman" w:hAnsi="Times New Roman" w:cs="Times New Roman"/>
          <w:sz w:val="26"/>
          <w:szCs w:val="26"/>
        </w:rPr>
      </w:pPr>
      <w:r w:rsidRPr="00E75BFD">
        <w:rPr>
          <w:rFonts w:ascii="Times New Roman" w:hAnsi="Times New Roman" w:cs="Times New Roman"/>
          <w:sz w:val="26"/>
          <w:szCs w:val="26"/>
        </w:rPr>
        <w:t>Quản lý thương hiệu: tạo mới, cập nhật thông tin, thay đổi trạng thái hoạt động</w:t>
      </w:r>
      <w:r w:rsidR="00627407" w:rsidRPr="00E75BFD">
        <w:rPr>
          <w:rFonts w:ascii="Times New Roman" w:hAnsi="Times New Roman" w:cs="Times New Roman"/>
          <w:sz w:val="26"/>
          <w:szCs w:val="26"/>
        </w:rPr>
        <w:t>.</w:t>
      </w:r>
    </w:p>
    <w:p w14:paraId="175E6BA7" w14:textId="7528309F" w:rsidR="00627407" w:rsidRPr="00E75BFD" w:rsidRDefault="009F656E" w:rsidP="00957E81">
      <w:pPr>
        <w:pStyle w:val="ListParagraph"/>
        <w:numPr>
          <w:ilvl w:val="0"/>
          <w:numId w:val="60"/>
        </w:numPr>
        <w:jc w:val="both"/>
        <w:rPr>
          <w:rFonts w:ascii="Times New Roman" w:hAnsi="Times New Roman" w:cs="Times New Roman"/>
          <w:sz w:val="26"/>
          <w:szCs w:val="26"/>
        </w:rPr>
      </w:pPr>
      <w:r w:rsidRPr="00E75BFD">
        <w:rPr>
          <w:rFonts w:ascii="Times New Roman" w:hAnsi="Times New Roman" w:cs="Times New Roman"/>
          <w:sz w:val="26"/>
          <w:szCs w:val="26"/>
        </w:rPr>
        <w:t>Quản lý merchant: duyệt merchant mới, cập nhật thông tin, khóa/mở khóa cửa hàng khi cần</w:t>
      </w:r>
      <w:r w:rsidR="00627407" w:rsidRPr="00E75BFD">
        <w:rPr>
          <w:rFonts w:ascii="Times New Roman" w:hAnsi="Times New Roman" w:cs="Times New Roman"/>
          <w:sz w:val="26"/>
          <w:szCs w:val="26"/>
        </w:rPr>
        <w:t>.</w:t>
      </w:r>
    </w:p>
    <w:p w14:paraId="3F9DFA07" w14:textId="73477762" w:rsidR="009F656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Quản lý sản phẩm (toàn hệ thống):</w:t>
      </w:r>
    </w:p>
    <w:p w14:paraId="2A8DADBE" w14:textId="77777777" w:rsidR="009F656E" w:rsidRPr="00E75BFD" w:rsidRDefault="009F656E" w:rsidP="00957E81">
      <w:pPr>
        <w:pStyle w:val="ListParagraph"/>
        <w:numPr>
          <w:ilvl w:val="0"/>
          <w:numId w:val="69"/>
        </w:numPr>
        <w:jc w:val="both"/>
        <w:rPr>
          <w:rFonts w:ascii="Times New Roman" w:hAnsi="Times New Roman" w:cs="Times New Roman"/>
          <w:sz w:val="26"/>
          <w:szCs w:val="26"/>
        </w:rPr>
      </w:pPr>
      <w:r w:rsidRPr="00E75BFD">
        <w:rPr>
          <w:rFonts w:ascii="Times New Roman" w:hAnsi="Times New Roman" w:cs="Times New Roman"/>
          <w:sz w:val="26"/>
          <w:szCs w:val="26"/>
        </w:rPr>
        <w:lastRenderedPageBreak/>
        <w:t>Xem và kiểm soát danh sách tất cả sản phẩm từ mọi merchant.</w:t>
      </w:r>
    </w:p>
    <w:p w14:paraId="184F2BA4" w14:textId="77777777" w:rsidR="009F656E" w:rsidRPr="00E75BFD" w:rsidRDefault="009F656E" w:rsidP="00957E81">
      <w:pPr>
        <w:pStyle w:val="ListParagraph"/>
        <w:numPr>
          <w:ilvl w:val="0"/>
          <w:numId w:val="69"/>
        </w:numPr>
        <w:jc w:val="both"/>
        <w:rPr>
          <w:rFonts w:ascii="Times New Roman" w:hAnsi="Times New Roman" w:cs="Times New Roman"/>
          <w:sz w:val="26"/>
          <w:szCs w:val="26"/>
        </w:rPr>
      </w:pPr>
      <w:r w:rsidRPr="00E75BFD">
        <w:rPr>
          <w:rFonts w:ascii="Times New Roman" w:hAnsi="Times New Roman" w:cs="Times New Roman"/>
          <w:sz w:val="26"/>
          <w:szCs w:val="26"/>
        </w:rPr>
        <w:t>Tạo sản phẩm ở mức hệ thống hoặc duyệt sản phẩm do merchant gửi lên (tùy mô hình).</w:t>
      </w:r>
    </w:p>
    <w:p w14:paraId="3049EF59" w14:textId="77777777" w:rsidR="009F656E" w:rsidRPr="00E75BFD" w:rsidRDefault="009F656E" w:rsidP="00957E81">
      <w:pPr>
        <w:pStyle w:val="ListParagraph"/>
        <w:numPr>
          <w:ilvl w:val="0"/>
          <w:numId w:val="69"/>
        </w:numPr>
        <w:jc w:val="both"/>
        <w:rPr>
          <w:rFonts w:ascii="Times New Roman" w:hAnsi="Times New Roman" w:cs="Times New Roman"/>
          <w:sz w:val="26"/>
          <w:szCs w:val="26"/>
        </w:rPr>
      </w:pPr>
      <w:r w:rsidRPr="00E75BFD">
        <w:rPr>
          <w:rFonts w:ascii="Times New Roman" w:hAnsi="Times New Roman" w:cs="Times New Roman"/>
          <w:sz w:val="26"/>
          <w:szCs w:val="26"/>
        </w:rPr>
        <w:t>Chỉnh sửa thông tin, tắt/bỏ sản phẩm vi phạm chính sách hoặc ngừng kinh doanh.</w:t>
      </w:r>
    </w:p>
    <w:p w14:paraId="1F6FE8B9" w14:textId="5D409F04" w:rsidR="009F656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Quản lý đơn hàng:</w:t>
      </w:r>
    </w:p>
    <w:p w14:paraId="233FCE4F" w14:textId="77777777" w:rsidR="009F656E" w:rsidRPr="00E75BFD" w:rsidRDefault="009F656E" w:rsidP="00957E81">
      <w:pPr>
        <w:pStyle w:val="ListParagraph"/>
        <w:numPr>
          <w:ilvl w:val="0"/>
          <w:numId w:val="70"/>
        </w:numPr>
        <w:jc w:val="both"/>
        <w:rPr>
          <w:rFonts w:ascii="Times New Roman" w:hAnsi="Times New Roman" w:cs="Times New Roman"/>
          <w:sz w:val="26"/>
          <w:szCs w:val="26"/>
        </w:rPr>
      </w:pPr>
      <w:r w:rsidRPr="00E75BFD">
        <w:rPr>
          <w:rFonts w:ascii="Times New Roman" w:hAnsi="Times New Roman" w:cs="Times New Roman"/>
          <w:sz w:val="26"/>
          <w:szCs w:val="26"/>
        </w:rPr>
        <w:t>Xem danh sách và chi tiết tất cả đơn hàng trong hệ thống.</w:t>
      </w:r>
    </w:p>
    <w:p w14:paraId="61DA8304" w14:textId="77777777" w:rsidR="009F656E" w:rsidRPr="00E75BFD" w:rsidRDefault="009F656E" w:rsidP="00957E81">
      <w:pPr>
        <w:pStyle w:val="ListParagraph"/>
        <w:numPr>
          <w:ilvl w:val="0"/>
          <w:numId w:val="70"/>
        </w:numPr>
        <w:jc w:val="both"/>
        <w:rPr>
          <w:rFonts w:ascii="Times New Roman" w:hAnsi="Times New Roman" w:cs="Times New Roman"/>
          <w:sz w:val="26"/>
          <w:szCs w:val="26"/>
        </w:rPr>
      </w:pPr>
      <w:r w:rsidRPr="00E75BFD">
        <w:rPr>
          <w:rFonts w:ascii="Times New Roman" w:hAnsi="Times New Roman" w:cs="Times New Roman"/>
          <w:sz w:val="26"/>
          <w:szCs w:val="26"/>
        </w:rPr>
        <w:t>Cập nhật trạng thái đơn hàng (đang xử lý, xác nhận, vận chuyển, hoàn thành, hủy).</w:t>
      </w:r>
    </w:p>
    <w:p w14:paraId="16E113E3" w14:textId="77777777" w:rsidR="009F656E" w:rsidRPr="00E75BFD" w:rsidRDefault="009F656E" w:rsidP="00957E81">
      <w:pPr>
        <w:pStyle w:val="ListParagraph"/>
        <w:numPr>
          <w:ilvl w:val="0"/>
          <w:numId w:val="70"/>
        </w:numPr>
        <w:jc w:val="both"/>
        <w:rPr>
          <w:rFonts w:ascii="Times New Roman" w:hAnsi="Times New Roman" w:cs="Times New Roman"/>
          <w:sz w:val="26"/>
          <w:szCs w:val="26"/>
        </w:rPr>
      </w:pPr>
      <w:r w:rsidRPr="00E75BFD">
        <w:rPr>
          <w:rFonts w:ascii="Times New Roman" w:hAnsi="Times New Roman" w:cs="Times New Roman"/>
          <w:sz w:val="26"/>
          <w:szCs w:val="26"/>
        </w:rPr>
        <w:t>Xử lý yêu cầu hủy/trả hàng và khiếu nại (theo mức mô phỏng của dự án).</w:t>
      </w:r>
    </w:p>
    <w:p w14:paraId="53C4A05D" w14:textId="491189EA" w:rsidR="009F656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Quản lý khách hàng và tương tác:</w:t>
      </w:r>
    </w:p>
    <w:p w14:paraId="3948F2C4" w14:textId="77777777" w:rsidR="009F656E" w:rsidRPr="00E75BFD" w:rsidRDefault="009F656E" w:rsidP="00957E81">
      <w:pPr>
        <w:pStyle w:val="ListParagraph"/>
        <w:numPr>
          <w:ilvl w:val="0"/>
          <w:numId w:val="71"/>
        </w:numPr>
        <w:jc w:val="both"/>
        <w:rPr>
          <w:rFonts w:ascii="Times New Roman" w:hAnsi="Times New Roman" w:cs="Times New Roman"/>
          <w:sz w:val="26"/>
          <w:szCs w:val="26"/>
        </w:rPr>
      </w:pPr>
      <w:r w:rsidRPr="00E75BFD">
        <w:rPr>
          <w:rFonts w:ascii="Times New Roman" w:hAnsi="Times New Roman" w:cs="Times New Roman"/>
          <w:sz w:val="26"/>
          <w:szCs w:val="26"/>
        </w:rPr>
        <w:t>Xem thông tin khách hàng và lịch sử mua hàng.</w:t>
      </w:r>
    </w:p>
    <w:p w14:paraId="3E962105" w14:textId="77777777" w:rsidR="009F656E" w:rsidRPr="00E75BFD" w:rsidRDefault="009F656E" w:rsidP="00957E81">
      <w:pPr>
        <w:pStyle w:val="ListParagraph"/>
        <w:numPr>
          <w:ilvl w:val="0"/>
          <w:numId w:val="71"/>
        </w:numPr>
        <w:jc w:val="both"/>
        <w:rPr>
          <w:rFonts w:ascii="Times New Roman" w:hAnsi="Times New Roman" w:cs="Times New Roman"/>
          <w:sz w:val="26"/>
          <w:szCs w:val="26"/>
        </w:rPr>
      </w:pPr>
      <w:r w:rsidRPr="00E75BFD">
        <w:rPr>
          <w:rFonts w:ascii="Times New Roman" w:hAnsi="Times New Roman" w:cs="Times New Roman"/>
          <w:sz w:val="26"/>
          <w:szCs w:val="26"/>
        </w:rPr>
        <w:t>Xem và phản hồi ticket hỗ trợ.</w:t>
      </w:r>
    </w:p>
    <w:p w14:paraId="67C54255" w14:textId="770785E3" w:rsidR="009F656E" w:rsidRPr="00E75BFD" w:rsidRDefault="009F656E" w:rsidP="00957E81">
      <w:pPr>
        <w:pStyle w:val="ListParagraph"/>
        <w:numPr>
          <w:ilvl w:val="0"/>
          <w:numId w:val="71"/>
        </w:numPr>
        <w:jc w:val="both"/>
        <w:rPr>
          <w:rFonts w:ascii="Times New Roman" w:hAnsi="Times New Roman" w:cs="Times New Roman"/>
          <w:sz w:val="26"/>
          <w:szCs w:val="26"/>
        </w:rPr>
      </w:pPr>
      <w:r w:rsidRPr="00E75BFD">
        <w:rPr>
          <w:rFonts w:ascii="Times New Roman" w:hAnsi="Times New Roman" w:cs="Times New Roman"/>
          <w:sz w:val="26"/>
          <w:szCs w:val="26"/>
        </w:rPr>
        <w:t>Giám sát và xử lý đánh giá/nhận xét tiêu cực khi cần, đảm bảo tuân thủ chính sách nền tảng.</w:t>
      </w:r>
    </w:p>
    <w:p w14:paraId="2C9EFD02" w14:textId="79FCE158" w:rsidR="0079570E" w:rsidRPr="00E75BFD" w:rsidRDefault="009F656E" w:rsidP="00957E81">
      <w:pPr>
        <w:pStyle w:val="ListParagraph"/>
        <w:numPr>
          <w:ilvl w:val="0"/>
          <w:numId w:val="54"/>
        </w:numPr>
        <w:jc w:val="both"/>
        <w:rPr>
          <w:rFonts w:ascii="Times New Roman" w:hAnsi="Times New Roman" w:cs="Times New Roman"/>
          <w:sz w:val="26"/>
          <w:szCs w:val="26"/>
        </w:rPr>
      </w:pPr>
      <w:r w:rsidRPr="00E75BFD">
        <w:rPr>
          <w:rFonts w:ascii="Times New Roman" w:hAnsi="Times New Roman" w:cs="Times New Roman"/>
          <w:sz w:val="26"/>
          <w:szCs w:val="26"/>
        </w:rPr>
        <w:t xml:space="preserve">Đối với merchant </w:t>
      </w:r>
      <w:r w:rsidR="0079570E" w:rsidRPr="00E75BFD">
        <w:rPr>
          <w:rFonts w:ascii="Times New Roman" w:hAnsi="Times New Roman" w:cs="Times New Roman"/>
          <w:sz w:val="26"/>
          <w:szCs w:val="26"/>
        </w:rPr>
        <w:t>(Merchant)</w:t>
      </w:r>
    </w:p>
    <w:p w14:paraId="7267F0E5" w14:textId="4E39124F" w:rsidR="009F656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Quản lý hồ sơ cửa hàng:</w:t>
      </w:r>
    </w:p>
    <w:p w14:paraId="189175EF" w14:textId="77777777" w:rsidR="009F656E" w:rsidRPr="00E75BFD" w:rsidRDefault="009F656E" w:rsidP="00957E81">
      <w:pPr>
        <w:pStyle w:val="ListParagraph"/>
        <w:numPr>
          <w:ilvl w:val="0"/>
          <w:numId w:val="72"/>
        </w:numPr>
        <w:ind w:left="1440"/>
        <w:jc w:val="both"/>
        <w:rPr>
          <w:rFonts w:ascii="Times New Roman" w:hAnsi="Times New Roman" w:cs="Times New Roman"/>
          <w:sz w:val="26"/>
          <w:szCs w:val="26"/>
        </w:rPr>
      </w:pPr>
      <w:r w:rsidRPr="00E75BFD">
        <w:rPr>
          <w:rFonts w:ascii="Times New Roman" w:hAnsi="Times New Roman" w:cs="Times New Roman"/>
          <w:sz w:val="26"/>
          <w:szCs w:val="26"/>
        </w:rPr>
        <w:t>Cập nhật thông tin merchant/cửa hàng (tên cửa hàng, mô tả, logo, thông tin liên hệ,…).</w:t>
      </w:r>
    </w:p>
    <w:p w14:paraId="1F66054D" w14:textId="77777777" w:rsidR="009F656E" w:rsidRPr="00E75BFD" w:rsidRDefault="009F656E" w:rsidP="00957E81">
      <w:pPr>
        <w:pStyle w:val="ListParagraph"/>
        <w:numPr>
          <w:ilvl w:val="0"/>
          <w:numId w:val="72"/>
        </w:numPr>
        <w:ind w:left="1440"/>
        <w:jc w:val="both"/>
        <w:rPr>
          <w:rFonts w:ascii="Times New Roman" w:hAnsi="Times New Roman" w:cs="Times New Roman"/>
          <w:sz w:val="26"/>
          <w:szCs w:val="26"/>
        </w:rPr>
      </w:pPr>
      <w:r w:rsidRPr="00E75BFD">
        <w:rPr>
          <w:rFonts w:ascii="Times New Roman" w:hAnsi="Times New Roman" w:cs="Times New Roman"/>
          <w:sz w:val="26"/>
          <w:szCs w:val="26"/>
        </w:rPr>
        <w:t>Theo dõi trạng thái cửa hàng (đang hoạt động/tạm khóa) theo phê duyệt hoặc điều chỉnh của admin.</w:t>
      </w:r>
    </w:p>
    <w:p w14:paraId="27E62CA5" w14:textId="17BA38A9" w:rsidR="009F656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Quản lý sản phẩm thuộc cửa hàng:</w:t>
      </w:r>
    </w:p>
    <w:p w14:paraId="444B8F55" w14:textId="77777777" w:rsidR="009F656E" w:rsidRPr="00E75BFD" w:rsidRDefault="009F656E" w:rsidP="00957E81">
      <w:pPr>
        <w:pStyle w:val="ListParagraph"/>
        <w:numPr>
          <w:ilvl w:val="0"/>
          <w:numId w:val="73"/>
        </w:numPr>
        <w:ind w:left="1440"/>
        <w:jc w:val="both"/>
        <w:rPr>
          <w:rFonts w:ascii="Times New Roman" w:hAnsi="Times New Roman" w:cs="Times New Roman"/>
          <w:sz w:val="26"/>
          <w:szCs w:val="26"/>
        </w:rPr>
      </w:pPr>
      <w:r w:rsidRPr="00E75BFD">
        <w:rPr>
          <w:rFonts w:ascii="Times New Roman" w:hAnsi="Times New Roman" w:cs="Times New Roman"/>
          <w:sz w:val="26"/>
          <w:szCs w:val="26"/>
        </w:rPr>
        <w:t>Tạo sản phẩm mới, gán danh mục và thương hiệu phù hợp.</w:t>
      </w:r>
    </w:p>
    <w:p w14:paraId="21C67E1B" w14:textId="77777777" w:rsidR="009F656E" w:rsidRPr="00E75BFD" w:rsidRDefault="009F656E" w:rsidP="00957E81">
      <w:pPr>
        <w:pStyle w:val="ListParagraph"/>
        <w:numPr>
          <w:ilvl w:val="0"/>
          <w:numId w:val="73"/>
        </w:numPr>
        <w:ind w:left="1440"/>
        <w:jc w:val="both"/>
        <w:rPr>
          <w:rFonts w:ascii="Times New Roman" w:hAnsi="Times New Roman" w:cs="Times New Roman"/>
          <w:sz w:val="26"/>
          <w:szCs w:val="26"/>
        </w:rPr>
      </w:pPr>
      <w:r w:rsidRPr="00E75BFD">
        <w:rPr>
          <w:rFonts w:ascii="Times New Roman" w:hAnsi="Times New Roman" w:cs="Times New Roman"/>
          <w:sz w:val="26"/>
          <w:szCs w:val="26"/>
        </w:rPr>
        <w:t>Chỉnh sửa thông tin sản phẩm (tên, mô tả, giá, tồn kho, hình ảnh,…).</w:t>
      </w:r>
    </w:p>
    <w:p w14:paraId="56E09D8F" w14:textId="77777777" w:rsidR="009F656E" w:rsidRPr="00E75BFD" w:rsidRDefault="009F656E" w:rsidP="00957E81">
      <w:pPr>
        <w:pStyle w:val="ListParagraph"/>
        <w:numPr>
          <w:ilvl w:val="0"/>
          <w:numId w:val="73"/>
        </w:numPr>
        <w:ind w:left="1440"/>
        <w:jc w:val="both"/>
        <w:rPr>
          <w:rFonts w:ascii="Times New Roman" w:hAnsi="Times New Roman" w:cs="Times New Roman"/>
          <w:sz w:val="26"/>
          <w:szCs w:val="26"/>
        </w:rPr>
      </w:pPr>
      <w:r w:rsidRPr="00E75BFD">
        <w:rPr>
          <w:rFonts w:ascii="Times New Roman" w:hAnsi="Times New Roman" w:cs="Times New Roman"/>
          <w:sz w:val="26"/>
          <w:szCs w:val="26"/>
        </w:rPr>
        <w:t>Ngừng kinh doanh hoặc xóa sản phẩm thuộc quyền quản lý.</w:t>
      </w:r>
    </w:p>
    <w:p w14:paraId="0209694B" w14:textId="055E756C" w:rsidR="009F656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Theo dõi và xử lý đơn hàng liên quan:</w:t>
      </w:r>
    </w:p>
    <w:p w14:paraId="3E191CC4" w14:textId="77777777" w:rsidR="009F656E" w:rsidRPr="00E75BFD" w:rsidRDefault="009F656E" w:rsidP="00957E81">
      <w:pPr>
        <w:pStyle w:val="ListParagraph"/>
        <w:numPr>
          <w:ilvl w:val="0"/>
          <w:numId w:val="74"/>
        </w:numPr>
        <w:ind w:left="1440"/>
        <w:jc w:val="both"/>
        <w:rPr>
          <w:rFonts w:ascii="Times New Roman" w:hAnsi="Times New Roman" w:cs="Times New Roman"/>
          <w:sz w:val="26"/>
          <w:szCs w:val="26"/>
        </w:rPr>
      </w:pPr>
      <w:r w:rsidRPr="00E75BFD">
        <w:rPr>
          <w:rFonts w:ascii="Times New Roman" w:hAnsi="Times New Roman" w:cs="Times New Roman"/>
          <w:sz w:val="26"/>
          <w:szCs w:val="26"/>
        </w:rPr>
        <w:t>Xem danh sách đơn hàng chứa sản phẩm của cửa hàng.</w:t>
      </w:r>
    </w:p>
    <w:p w14:paraId="64715FB9" w14:textId="77777777" w:rsidR="009F656E" w:rsidRPr="00E75BFD" w:rsidRDefault="009F656E" w:rsidP="00957E81">
      <w:pPr>
        <w:pStyle w:val="ListParagraph"/>
        <w:numPr>
          <w:ilvl w:val="0"/>
          <w:numId w:val="74"/>
        </w:numPr>
        <w:ind w:left="1440"/>
        <w:jc w:val="both"/>
        <w:rPr>
          <w:rFonts w:ascii="Times New Roman" w:hAnsi="Times New Roman" w:cs="Times New Roman"/>
          <w:sz w:val="26"/>
          <w:szCs w:val="26"/>
        </w:rPr>
      </w:pPr>
      <w:r w:rsidRPr="00E75BFD">
        <w:rPr>
          <w:rFonts w:ascii="Times New Roman" w:hAnsi="Times New Roman" w:cs="Times New Roman"/>
          <w:sz w:val="26"/>
          <w:szCs w:val="26"/>
        </w:rPr>
        <w:t>Theo dõi số lượng bán ra và trạng thái chuẩn bị/vận chuyển (tùy mô hình giao hàng).</w:t>
      </w:r>
    </w:p>
    <w:p w14:paraId="6C7228DA" w14:textId="77777777" w:rsidR="009F656E" w:rsidRPr="00E75BFD" w:rsidRDefault="009F656E" w:rsidP="00957E81">
      <w:pPr>
        <w:pStyle w:val="ListParagraph"/>
        <w:numPr>
          <w:ilvl w:val="0"/>
          <w:numId w:val="74"/>
        </w:numPr>
        <w:ind w:left="1440"/>
        <w:jc w:val="both"/>
        <w:rPr>
          <w:rFonts w:ascii="Times New Roman" w:hAnsi="Times New Roman" w:cs="Times New Roman"/>
          <w:sz w:val="26"/>
          <w:szCs w:val="26"/>
        </w:rPr>
      </w:pPr>
      <w:r w:rsidRPr="00E75BFD">
        <w:rPr>
          <w:rFonts w:ascii="Times New Roman" w:hAnsi="Times New Roman" w:cs="Times New Roman"/>
          <w:sz w:val="26"/>
          <w:szCs w:val="26"/>
        </w:rPr>
        <w:t>Phối hợp với admin trong xử lý sự cố liên quan đến đơn hàng của merchant (hủy, hoàn,…).</w:t>
      </w:r>
    </w:p>
    <w:p w14:paraId="72961B91" w14:textId="7EFBF4EC" w:rsidR="009F656E" w:rsidRPr="00E75BFD" w:rsidRDefault="009F656E" w:rsidP="00957E81">
      <w:pPr>
        <w:pStyle w:val="ListParagraph"/>
        <w:numPr>
          <w:ilvl w:val="0"/>
          <w:numId w:val="43"/>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Theo dõi đánh giá và phản hồi từ khách hàng:</w:t>
      </w:r>
    </w:p>
    <w:p w14:paraId="03AC8AEE" w14:textId="77777777" w:rsidR="009F656E" w:rsidRPr="00E75BFD" w:rsidRDefault="009F656E" w:rsidP="00957E81">
      <w:pPr>
        <w:pStyle w:val="ListParagraph"/>
        <w:numPr>
          <w:ilvl w:val="0"/>
          <w:numId w:val="75"/>
        </w:numPr>
        <w:ind w:left="1440"/>
        <w:jc w:val="both"/>
        <w:rPr>
          <w:rFonts w:ascii="Times New Roman" w:hAnsi="Times New Roman" w:cs="Times New Roman"/>
          <w:sz w:val="26"/>
          <w:szCs w:val="26"/>
        </w:rPr>
      </w:pPr>
      <w:r w:rsidRPr="00E75BFD">
        <w:rPr>
          <w:rFonts w:ascii="Times New Roman" w:hAnsi="Times New Roman" w:cs="Times New Roman"/>
          <w:sz w:val="26"/>
          <w:szCs w:val="26"/>
        </w:rPr>
        <w:t>Xem đánh giá và nhận xét liên quan đến sản phẩm của merchant.</w:t>
      </w:r>
    </w:p>
    <w:p w14:paraId="0D5A8CAE" w14:textId="77777777" w:rsidR="009F656E" w:rsidRPr="00E75BFD" w:rsidRDefault="009F656E" w:rsidP="00957E81">
      <w:pPr>
        <w:pStyle w:val="ListParagraph"/>
        <w:numPr>
          <w:ilvl w:val="0"/>
          <w:numId w:val="75"/>
        </w:numPr>
        <w:ind w:left="1440"/>
        <w:jc w:val="both"/>
        <w:rPr>
          <w:rFonts w:ascii="Times New Roman" w:hAnsi="Times New Roman" w:cs="Times New Roman"/>
          <w:sz w:val="26"/>
          <w:szCs w:val="26"/>
        </w:rPr>
      </w:pPr>
      <w:r w:rsidRPr="00E75BFD">
        <w:rPr>
          <w:rFonts w:ascii="Times New Roman" w:hAnsi="Times New Roman" w:cs="Times New Roman"/>
          <w:sz w:val="26"/>
          <w:szCs w:val="26"/>
        </w:rPr>
        <w:t>Sử dụng thông tin này để cải thiện chất lượng sản phẩm và dịch vụ.</w:t>
      </w:r>
    </w:p>
    <w:p w14:paraId="6E64E80B" w14:textId="6AB47C86" w:rsidR="009F656E" w:rsidRPr="00E75BFD" w:rsidRDefault="009F656E" w:rsidP="002C24CD">
      <w:pPr>
        <w:jc w:val="both"/>
        <w:rPr>
          <w:rFonts w:ascii="Times New Roman" w:hAnsi="Times New Roman" w:cs="Times New Roman"/>
          <w:sz w:val="26"/>
          <w:szCs w:val="26"/>
        </w:rPr>
      </w:pPr>
      <w:r w:rsidRPr="00E75BFD">
        <w:rPr>
          <w:rFonts w:ascii="Times New Roman" w:hAnsi="Times New Roman" w:cs="Times New Roman"/>
          <w:sz w:val="26"/>
          <w:szCs w:val="26"/>
        </w:rPr>
        <w:t xml:space="preserve">Các quy trình này sẽ được mô hình hóa chi tiết bằng </w:t>
      </w:r>
      <w:r w:rsidRPr="00E75BFD">
        <w:rPr>
          <w:rFonts w:ascii="Times New Roman" w:hAnsi="Times New Roman" w:cs="Times New Roman"/>
          <w:i/>
          <w:iCs/>
          <w:sz w:val="26"/>
          <w:szCs w:val="26"/>
        </w:rPr>
        <w:t>Business Process Diagrams, Swimlane Diagrams và Use Case Diagrams</w:t>
      </w:r>
      <w:r w:rsidRPr="00E75BFD">
        <w:rPr>
          <w:rFonts w:ascii="Times New Roman" w:hAnsi="Times New Roman" w:cs="Times New Roman"/>
          <w:sz w:val="26"/>
          <w:szCs w:val="26"/>
        </w:rPr>
        <w:t xml:space="preserve"> tại Chương 2, làm nền tảng cho thiết kế hệ thống và thiết kế kiểm thử.</w:t>
      </w:r>
    </w:p>
    <w:p w14:paraId="66B4F62F" w14:textId="6DFDC9B9" w:rsidR="000B6D34" w:rsidRPr="00E75BFD" w:rsidRDefault="000B6D34" w:rsidP="002C24CD">
      <w:pPr>
        <w:jc w:val="both"/>
        <w:rPr>
          <w:rFonts w:ascii="Times New Roman" w:hAnsi="Times New Roman" w:cs="Times New Roman"/>
          <w:sz w:val="26"/>
          <w:szCs w:val="26"/>
        </w:rPr>
      </w:pPr>
      <w:r w:rsidRPr="00E75BFD">
        <w:rPr>
          <w:rFonts w:ascii="Times New Roman" w:hAnsi="Times New Roman" w:cs="Times New Roman"/>
          <w:sz w:val="26"/>
          <w:szCs w:val="26"/>
        </w:rPr>
        <w:t xml:space="preserve">b) </w:t>
      </w:r>
      <w:r w:rsidR="00A7755C" w:rsidRPr="00E75BFD">
        <w:rPr>
          <w:rFonts w:ascii="Times New Roman" w:hAnsi="Times New Roman" w:cs="Times New Roman"/>
          <w:sz w:val="26"/>
          <w:szCs w:val="26"/>
        </w:rPr>
        <w:t>Phạm vi nghiệp vụ</w:t>
      </w:r>
    </w:p>
    <w:p w14:paraId="434A9D06" w14:textId="3CFD4E4E" w:rsidR="00A7755C" w:rsidRPr="00E75BFD" w:rsidRDefault="00A7755C" w:rsidP="002C24CD">
      <w:pPr>
        <w:jc w:val="both"/>
        <w:rPr>
          <w:rFonts w:ascii="Times New Roman" w:hAnsi="Times New Roman" w:cs="Times New Roman"/>
          <w:sz w:val="26"/>
          <w:szCs w:val="26"/>
        </w:rPr>
      </w:pPr>
      <w:r w:rsidRPr="00E75BFD">
        <w:rPr>
          <w:rFonts w:ascii="Times New Roman" w:hAnsi="Times New Roman" w:cs="Times New Roman"/>
          <w:sz w:val="26"/>
          <w:szCs w:val="26"/>
        </w:rPr>
        <w:t>Trong phạm vi dự án này, nhóm tập trung vào các khối chức năng cốt lõi:</w:t>
      </w:r>
    </w:p>
    <w:p w14:paraId="2076CF04" w14:textId="2CAA6A46" w:rsidR="00A7755C" w:rsidRPr="00E75BFD" w:rsidRDefault="00A7755C" w:rsidP="00957E81">
      <w:pPr>
        <w:pStyle w:val="ListParagraph"/>
        <w:numPr>
          <w:ilvl w:val="0"/>
          <w:numId w:val="43"/>
        </w:numPr>
        <w:ind w:left="1170"/>
        <w:jc w:val="both"/>
        <w:rPr>
          <w:rFonts w:ascii="Times New Roman" w:hAnsi="Times New Roman" w:cs="Times New Roman"/>
          <w:i/>
          <w:iCs/>
          <w:sz w:val="26"/>
          <w:szCs w:val="26"/>
        </w:rPr>
      </w:pPr>
      <w:r w:rsidRPr="00E75BFD">
        <w:rPr>
          <w:rFonts w:ascii="Times New Roman" w:hAnsi="Times New Roman" w:cs="Times New Roman"/>
          <w:i/>
          <w:iCs/>
          <w:sz w:val="26"/>
          <w:szCs w:val="26"/>
        </w:rPr>
        <w:lastRenderedPageBreak/>
        <w:t>Quản lý người dùng và phân quyền:</w:t>
      </w:r>
    </w:p>
    <w:p w14:paraId="08F08C25" w14:textId="77777777" w:rsidR="00A7755C" w:rsidRPr="00E75BFD" w:rsidRDefault="00A7755C" w:rsidP="00957E81">
      <w:pPr>
        <w:pStyle w:val="ListParagraph"/>
        <w:numPr>
          <w:ilvl w:val="0"/>
          <w:numId w:val="76"/>
        </w:numPr>
        <w:ind w:left="1440"/>
        <w:jc w:val="both"/>
        <w:rPr>
          <w:rFonts w:ascii="Times New Roman" w:hAnsi="Times New Roman" w:cs="Times New Roman"/>
          <w:sz w:val="26"/>
          <w:szCs w:val="26"/>
        </w:rPr>
      </w:pPr>
      <w:r w:rsidRPr="00E75BFD">
        <w:rPr>
          <w:rFonts w:ascii="Times New Roman" w:hAnsi="Times New Roman" w:cs="Times New Roman"/>
          <w:sz w:val="26"/>
          <w:szCs w:val="26"/>
        </w:rPr>
        <w:t>Tách biệt rõ ba vai trò: Client, Admin, Merchant.</w:t>
      </w:r>
    </w:p>
    <w:p w14:paraId="0F3D2A0E" w14:textId="77777777" w:rsidR="00A7755C" w:rsidRPr="00E75BFD" w:rsidRDefault="00A7755C" w:rsidP="00957E81">
      <w:pPr>
        <w:pStyle w:val="ListParagraph"/>
        <w:numPr>
          <w:ilvl w:val="0"/>
          <w:numId w:val="76"/>
        </w:numPr>
        <w:ind w:left="1440"/>
        <w:jc w:val="both"/>
        <w:rPr>
          <w:rFonts w:ascii="Times New Roman" w:hAnsi="Times New Roman" w:cs="Times New Roman"/>
          <w:sz w:val="26"/>
          <w:szCs w:val="26"/>
        </w:rPr>
      </w:pPr>
      <w:r w:rsidRPr="00E75BFD">
        <w:rPr>
          <w:rFonts w:ascii="Times New Roman" w:hAnsi="Times New Roman" w:cs="Times New Roman"/>
          <w:sz w:val="26"/>
          <w:szCs w:val="26"/>
        </w:rPr>
        <w:t>Cơ chế đăng ký/đăng nhập, gán quyền và kiểm soát truy cập theo vai trò.</w:t>
      </w:r>
    </w:p>
    <w:p w14:paraId="388320EB" w14:textId="605D2B51" w:rsidR="00A7755C" w:rsidRPr="00E75BFD" w:rsidRDefault="00A7755C" w:rsidP="00957E81">
      <w:pPr>
        <w:pStyle w:val="ListParagraph"/>
        <w:numPr>
          <w:ilvl w:val="0"/>
          <w:numId w:val="43"/>
        </w:numPr>
        <w:ind w:left="1080"/>
        <w:jc w:val="both"/>
        <w:rPr>
          <w:rFonts w:ascii="Times New Roman" w:hAnsi="Times New Roman" w:cs="Times New Roman"/>
          <w:i/>
          <w:iCs/>
          <w:sz w:val="26"/>
          <w:szCs w:val="26"/>
        </w:rPr>
      </w:pPr>
      <w:r w:rsidRPr="00E75BFD">
        <w:rPr>
          <w:rFonts w:ascii="Times New Roman" w:hAnsi="Times New Roman" w:cs="Times New Roman"/>
          <w:i/>
          <w:iCs/>
          <w:sz w:val="26"/>
          <w:szCs w:val="26"/>
        </w:rPr>
        <w:t>Quản lý danh mục, thương hiệu, merchant và sản phẩm:</w:t>
      </w:r>
    </w:p>
    <w:p w14:paraId="1992BC4D" w14:textId="77777777" w:rsidR="00A7755C" w:rsidRPr="00E75BFD" w:rsidRDefault="00A7755C" w:rsidP="00957E81">
      <w:pPr>
        <w:pStyle w:val="ListParagraph"/>
        <w:numPr>
          <w:ilvl w:val="0"/>
          <w:numId w:val="77"/>
        </w:numPr>
        <w:ind w:left="1440"/>
        <w:jc w:val="both"/>
        <w:rPr>
          <w:rFonts w:ascii="Times New Roman" w:hAnsi="Times New Roman" w:cs="Times New Roman"/>
          <w:sz w:val="26"/>
          <w:szCs w:val="26"/>
        </w:rPr>
      </w:pPr>
      <w:r w:rsidRPr="00E75BFD">
        <w:rPr>
          <w:rFonts w:ascii="Times New Roman" w:hAnsi="Times New Roman" w:cs="Times New Roman"/>
          <w:sz w:val="26"/>
          <w:szCs w:val="26"/>
        </w:rPr>
        <w:t>Admin quản lý danh mục toàn hệ thống và danh sách merchant.</w:t>
      </w:r>
    </w:p>
    <w:p w14:paraId="2D4EA326" w14:textId="77777777" w:rsidR="00A7755C" w:rsidRPr="00E75BFD" w:rsidRDefault="00A7755C" w:rsidP="00957E81">
      <w:pPr>
        <w:pStyle w:val="ListParagraph"/>
        <w:numPr>
          <w:ilvl w:val="0"/>
          <w:numId w:val="77"/>
        </w:numPr>
        <w:ind w:left="1440"/>
        <w:jc w:val="both"/>
        <w:rPr>
          <w:rFonts w:ascii="Times New Roman" w:hAnsi="Times New Roman" w:cs="Times New Roman"/>
          <w:sz w:val="26"/>
          <w:szCs w:val="26"/>
        </w:rPr>
      </w:pPr>
      <w:r w:rsidRPr="00E75BFD">
        <w:rPr>
          <w:rFonts w:ascii="Times New Roman" w:hAnsi="Times New Roman" w:cs="Times New Roman"/>
          <w:sz w:val="26"/>
          <w:szCs w:val="26"/>
        </w:rPr>
        <w:t>Merchant quản lý sản phẩm thuộc cửa hàng của họ.</w:t>
      </w:r>
    </w:p>
    <w:p w14:paraId="3CD5C617" w14:textId="31287CA9" w:rsidR="00A7755C" w:rsidRPr="00E75BFD" w:rsidRDefault="00A7755C" w:rsidP="00957E81">
      <w:pPr>
        <w:pStyle w:val="ListParagraph"/>
        <w:numPr>
          <w:ilvl w:val="0"/>
          <w:numId w:val="43"/>
        </w:numPr>
        <w:ind w:left="1080"/>
        <w:jc w:val="both"/>
        <w:rPr>
          <w:rFonts w:ascii="Times New Roman" w:hAnsi="Times New Roman" w:cs="Times New Roman"/>
          <w:i/>
          <w:iCs/>
          <w:sz w:val="26"/>
          <w:szCs w:val="26"/>
        </w:rPr>
      </w:pPr>
      <w:r w:rsidRPr="00E75BFD">
        <w:rPr>
          <w:rFonts w:ascii="Times New Roman" w:hAnsi="Times New Roman" w:cs="Times New Roman"/>
          <w:i/>
          <w:iCs/>
          <w:sz w:val="26"/>
          <w:szCs w:val="26"/>
        </w:rPr>
        <w:t>Giỏ hàng, xử lý đơn hàng và lịch sử đơn hàng:</w:t>
      </w:r>
    </w:p>
    <w:p w14:paraId="701D3FA9" w14:textId="77777777" w:rsidR="00A7755C" w:rsidRPr="00E75BFD" w:rsidRDefault="00A7755C" w:rsidP="00957E81">
      <w:pPr>
        <w:pStyle w:val="ListParagraph"/>
        <w:numPr>
          <w:ilvl w:val="0"/>
          <w:numId w:val="78"/>
        </w:numPr>
        <w:ind w:left="1440"/>
        <w:jc w:val="both"/>
        <w:rPr>
          <w:rFonts w:ascii="Times New Roman" w:hAnsi="Times New Roman" w:cs="Times New Roman"/>
          <w:sz w:val="26"/>
          <w:szCs w:val="26"/>
        </w:rPr>
      </w:pPr>
      <w:r w:rsidRPr="00E75BFD">
        <w:rPr>
          <w:rFonts w:ascii="Times New Roman" w:hAnsi="Times New Roman" w:cs="Times New Roman"/>
          <w:sz w:val="26"/>
          <w:szCs w:val="26"/>
        </w:rPr>
        <w:t>Client thêm sản phẩm và đặt hàng.</w:t>
      </w:r>
    </w:p>
    <w:p w14:paraId="2D203866" w14:textId="77777777" w:rsidR="00A7755C" w:rsidRPr="00E75BFD" w:rsidRDefault="00A7755C" w:rsidP="00957E81">
      <w:pPr>
        <w:pStyle w:val="ListParagraph"/>
        <w:numPr>
          <w:ilvl w:val="0"/>
          <w:numId w:val="78"/>
        </w:numPr>
        <w:ind w:left="1440"/>
        <w:jc w:val="both"/>
        <w:rPr>
          <w:rFonts w:ascii="Times New Roman" w:hAnsi="Times New Roman" w:cs="Times New Roman"/>
          <w:sz w:val="26"/>
          <w:szCs w:val="26"/>
        </w:rPr>
      </w:pPr>
      <w:r w:rsidRPr="00E75BFD">
        <w:rPr>
          <w:rFonts w:ascii="Times New Roman" w:hAnsi="Times New Roman" w:cs="Times New Roman"/>
          <w:sz w:val="26"/>
          <w:szCs w:val="26"/>
        </w:rPr>
        <w:t>Hệ thống ghi nhận đơn và phân tách vai trò merchant nếu đơn hàng gồm sản phẩm từ nhiều nhà bán.</w:t>
      </w:r>
    </w:p>
    <w:p w14:paraId="1C322D40" w14:textId="31690BA3" w:rsidR="00A7755C" w:rsidRPr="00E75BFD" w:rsidRDefault="00A7755C" w:rsidP="00957E81">
      <w:pPr>
        <w:pStyle w:val="ListParagraph"/>
        <w:numPr>
          <w:ilvl w:val="0"/>
          <w:numId w:val="79"/>
        </w:numPr>
        <w:ind w:left="1080"/>
        <w:jc w:val="both"/>
        <w:rPr>
          <w:rFonts w:ascii="Times New Roman" w:hAnsi="Times New Roman" w:cs="Times New Roman"/>
          <w:sz w:val="26"/>
          <w:szCs w:val="26"/>
        </w:rPr>
      </w:pPr>
      <w:r w:rsidRPr="00E75BFD">
        <w:rPr>
          <w:rFonts w:ascii="Times New Roman" w:hAnsi="Times New Roman" w:cs="Times New Roman"/>
          <w:i/>
          <w:iCs/>
          <w:sz w:val="26"/>
          <w:szCs w:val="26"/>
        </w:rPr>
        <w:t>Đánh giá sản phẩm:</w:t>
      </w:r>
      <w:r w:rsidRPr="00E75BFD">
        <w:rPr>
          <w:rFonts w:ascii="Times New Roman" w:hAnsi="Times New Roman" w:cs="Times New Roman"/>
          <w:sz w:val="26"/>
          <w:szCs w:val="26"/>
        </w:rPr>
        <w:t xml:space="preserve"> Khách hàng đánh giá sản phẩm đã mua, ảnh hưởng đến uy tín sản phẩm và merchant.</w:t>
      </w:r>
    </w:p>
    <w:p w14:paraId="7EAADEA0" w14:textId="50D46A68" w:rsidR="00A7755C" w:rsidRPr="00E75BFD" w:rsidRDefault="00A7755C" w:rsidP="00957E81">
      <w:pPr>
        <w:pStyle w:val="ListParagraph"/>
        <w:numPr>
          <w:ilvl w:val="0"/>
          <w:numId w:val="79"/>
        </w:numPr>
        <w:ind w:left="1080"/>
        <w:jc w:val="both"/>
        <w:rPr>
          <w:rFonts w:ascii="Times New Roman" w:hAnsi="Times New Roman" w:cs="Times New Roman"/>
          <w:sz w:val="26"/>
          <w:szCs w:val="26"/>
        </w:rPr>
      </w:pPr>
      <w:r w:rsidRPr="00E75BFD">
        <w:rPr>
          <w:rFonts w:ascii="Times New Roman" w:hAnsi="Times New Roman" w:cs="Times New Roman"/>
          <w:i/>
          <w:iCs/>
          <w:sz w:val="26"/>
          <w:szCs w:val="26"/>
        </w:rPr>
        <w:t>Hỗ trợ khách hàng:</w:t>
      </w:r>
      <w:r w:rsidRPr="00E75BFD">
        <w:rPr>
          <w:rFonts w:ascii="Times New Roman" w:hAnsi="Times New Roman" w:cs="Times New Roman"/>
          <w:sz w:val="26"/>
          <w:szCs w:val="26"/>
        </w:rPr>
        <w:t xml:space="preserve"> Khách hàng gửi ticket; admin (và trong một số trường hợp, merchant) xử lý tùy loại yêu cầu.</w:t>
      </w:r>
    </w:p>
    <w:p w14:paraId="5B52801B" w14:textId="77777777" w:rsidR="00A7755C" w:rsidRPr="00E75BFD" w:rsidRDefault="00A7755C" w:rsidP="002C24CD">
      <w:pPr>
        <w:jc w:val="both"/>
        <w:rPr>
          <w:rFonts w:ascii="Times New Roman" w:hAnsi="Times New Roman" w:cs="Times New Roman"/>
          <w:sz w:val="26"/>
          <w:szCs w:val="26"/>
        </w:rPr>
      </w:pPr>
      <w:r w:rsidRPr="00E75BFD">
        <w:rPr>
          <w:rFonts w:ascii="Times New Roman" w:hAnsi="Times New Roman" w:cs="Times New Roman"/>
          <w:sz w:val="26"/>
          <w:szCs w:val="26"/>
        </w:rPr>
        <w:t>Các phần nằm ngoài phạm vi hoặc chỉ mô phỏng:</w:t>
      </w:r>
    </w:p>
    <w:p w14:paraId="07096367" w14:textId="77777777" w:rsidR="00A7755C" w:rsidRPr="00E75BFD" w:rsidRDefault="00A7755C" w:rsidP="00957E81">
      <w:pPr>
        <w:pStyle w:val="ListParagraph"/>
        <w:numPr>
          <w:ilvl w:val="0"/>
          <w:numId w:val="80"/>
        </w:numPr>
        <w:ind w:left="1080"/>
        <w:jc w:val="both"/>
        <w:rPr>
          <w:rFonts w:ascii="Times New Roman" w:hAnsi="Times New Roman" w:cs="Times New Roman"/>
          <w:sz w:val="26"/>
          <w:szCs w:val="26"/>
        </w:rPr>
      </w:pPr>
      <w:r w:rsidRPr="00E75BFD">
        <w:rPr>
          <w:rFonts w:ascii="Times New Roman" w:hAnsi="Times New Roman" w:cs="Times New Roman"/>
          <w:sz w:val="26"/>
          <w:szCs w:val="26"/>
        </w:rPr>
        <w:t>Tích hợp cổng thanh toán thật (VNPay, PayPal, Stripe,…).</w:t>
      </w:r>
    </w:p>
    <w:p w14:paraId="0E3726DC" w14:textId="77777777" w:rsidR="00A7755C" w:rsidRPr="00E75BFD" w:rsidRDefault="00A7755C" w:rsidP="00957E81">
      <w:pPr>
        <w:pStyle w:val="ListParagraph"/>
        <w:numPr>
          <w:ilvl w:val="0"/>
          <w:numId w:val="80"/>
        </w:numPr>
        <w:ind w:left="1080"/>
        <w:jc w:val="both"/>
        <w:rPr>
          <w:rFonts w:ascii="Times New Roman" w:hAnsi="Times New Roman" w:cs="Times New Roman"/>
          <w:sz w:val="26"/>
          <w:szCs w:val="26"/>
        </w:rPr>
      </w:pPr>
      <w:r w:rsidRPr="00E75BFD">
        <w:rPr>
          <w:rFonts w:ascii="Times New Roman" w:hAnsi="Times New Roman" w:cs="Times New Roman"/>
          <w:sz w:val="26"/>
          <w:szCs w:val="26"/>
        </w:rPr>
        <w:t>Tích hợp hệ thống vận chuyển và theo dõi đơn hàng real-time.</w:t>
      </w:r>
    </w:p>
    <w:p w14:paraId="74DA817D" w14:textId="77777777" w:rsidR="00A7755C" w:rsidRPr="00E75BFD" w:rsidRDefault="00A7755C" w:rsidP="00957E81">
      <w:pPr>
        <w:pStyle w:val="ListParagraph"/>
        <w:numPr>
          <w:ilvl w:val="0"/>
          <w:numId w:val="80"/>
        </w:numPr>
        <w:ind w:left="1080"/>
        <w:jc w:val="both"/>
        <w:rPr>
          <w:rFonts w:ascii="Times New Roman" w:hAnsi="Times New Roman" w:cs="Times New Roman"/>
          <w:sz w:val="26"/>
          <w:szCs w:val="26"/>
        </w:rPr>
      </w:pPr>
      <w:r w:rsidRPr="00E75BFD">
        <w:rPr>
          <w:rFonts w:ascii="Times New Roman" w:hAnsi="Times New Roman" w:cs="Times New Roman"/>
          <w:sz w:val="26"/>
          <w:szCs w:val="26"/>
        </w:rPr>
        <w:t>Phân tích dữ liệu nâng cao (dashboard doanh thu, gợi ý sản phẩm,…).</w:t>
      </w:r>
    </w:p>
    <w:p w14:paraId="7DA681C2" w14:textId="77777777" w:rsidR="00A7755C" w:rsidRPr="00E75BFD" w:rsidRDefault="00A7755C" w:rsidP="00957E81">
      <w:pPr>
        <w:pStyle w:val="ListParagraph"/>
        <w:numPr>
          <w:ilvl w:val="0"/>
          <w:numId w:val="80"/>
        </w:numPr>
        <w:ind w:left="1080"/>
        <w:jc w:val="both"/>
        <w:rPr>
          <w:rFonts w:ascii="Times New Roman" w:hAnsi="Times New Roman" w:cs="Times New Roman"/>
          <w:sz w:val="26"/>
          <w:szCs w:val="26"/>
        </w:rPr>
      </w:pPr>
      <w:r w:rsidRPr="00E75BFD">
        <w:rPr>
          <w:rFonts w:ascii="Times New Roman" w:hAnsi="Times New Roman" w:cs="Times New Roman"/>
          <w:sz w:val="26"/>
          <w:szCs w:val="26"/>
        </w:rPr>
        <w:t>Các yêu cầu bảo mật cấp doanh nghiệp; dự án chỉ áp dụng best practice cơ bản.</w:t>
      </w:r>
    </w:p>
    <w:p w14:paraId="7C18946B" w14:textId="622440F3" w:rsidR="00A7755C" w:rsidRPr="00E75BFD" w:rsidRDefault="00A7755C" w:rsidP="002C24CD">
      <w:pPr>
        <w:jc w:val="both"/>
        <w:rPr>
          <w:rFonts w:ascii="Times New Roman" w:hAnsi="Times New Roman" w:cs="Times New Roman"/>
          <w:sz w:val="26"/>
          <w:szCs w:val="26"/>
        </w:rPr>
      </w:pPr>
      <w:r w:rsidRPr="00E75BFD">
        <w:rPr>
          <w:rFonts w:ascii="Times New Roman" w:hAnsi="Times New Roman" w:cs="Times New Roman"/>
          <w:sz w:val="26"/>
          <w:szCs w:val="26"/>
        </w:rPr>
        <w:t>Giới hạn phạm vi giúp nhóm tập trung vào phần cốt lõi phù hợp thời lượng môn học nhưng vẫn đủ phức tạp để áp dụng quy trình kiểm thử hoàn chỉnh.</w:t>
      </w:r>
    </w:p>
    <w:p w14:paraId="1A4FF6E9" w14:textId="0AD8E485" w:rsidR="000B6D34" w:rsidRPr="00E75BFD" w:rsidRDefault="000B6D34" w:rsidP="002C24CD">
      <w:pPr>
        <w:jc w:val="both"/>
        <w:rPr>
          <w:rFonts w:ascii="Times New Roman" w:hAnsi="Times New Roman" w:cs="Times New Roman"/>
          <w:sz w:val="26"/>
          <w:szCs w:val="26"/>
        </w:rPr>
      </w:pPr>
      <w:r w:rsidRPr="00E75BFD">
        <w:rPr>
          <w:rFonts w:ascii="Times New Roman" w:hAnsi="Times New Roman" w:cs="Times New Roman"/>
          <w:sz w:val="26"/>
          <w:szCs w:val="26"/>
        </w:rPr>
        <w:t xml:space="preserve">c) </w:t>
      </w:r>
      <w:r w:rsidR="00A7755C" w:rsidRPr="00E75BFD">
        <w:rPr>
          <w:rFonts w:ascii="Times New Roman" w:hAnsi="Times New Roman" w:cs="Times New Roman"/>
          <w:sz w:val="26"/>
          <w:szCs w:val="26"/>
        </w:rPr>
        <w:t>Công nghệ sử dụng</w:t>
      </w:r>
    </w:p>
    <w:p w14:paraId="522C2E46" w14:textId="77777777" w:rsidR="00A7755C" w:rsidRPr="00E75BFD" w:rsidRDefault="00A7755C" w:rsidP="002C24CD">
      <w:pPr>
        <w:jc w:val="both"/>
        <w:rPr>
          <w:rFonts w:ascii="Times New Roman" w:hAnsi="Times New Roman" w:cs="Times New Roman"/>
          <w:sz w:val="26"/>
          <w:szCs w:val="26"/>
        </w:rPr>
      </w:pPr>
      <w:r w:rsidRPr="00E75BFD">
        <w:rPr>
          <w:rFonts w:ascii="Times New Roman" w:hAnsi="Times New Roman" w:cs="Times New Roman"/>
          <w:sz w:val="26"/>
          <w:szCs w:val="26"/>
        </w:rPr>
        <w:t>Hệ thống MERN Store và các hoạt động kiểm thử của nó được triển khai bằng các công nghệ và công cụ chính sau:</w:t>
      </w:r>
    </w:p>
    <w:p w14:paraId="03F808B4" w14:textId="6015E0D2" w:rsidR="00A7755C" w:rsidRPr="00E75BFD" w:rsidRDefault="00A7755C" w:rsidP="00957E81">
      <w:pPr>
        <w:pStyle w:val="ListParagraph"/>
        <w:numPr>
          <w:ilvl w:val="0"/>
          <w:numId w:val="81"/>
        </w:numPr>
        <w:ind w:left="1080"/>
        <w:jc w:val="both"/>
        <w:rPr>
          <w:rFonts w:ascii="Times New Roman" w:hAnsi="Times New Roman" w:cs="Times New Roman"/>
          <w:b/>
          <w:bCs/>
          <w:sz w:val="26"/>
          <w:szCs w:val="26"/>
        </w:rPr>
      </w:pPr>
      <w:r w:rsidRPr="00E75BFD">
        <w:rPr>
          <w:rFonts w:ascii="Times New Roman" w:hAnsi="Times New Roman" w:cs="Times New Roman"/>
          <w:b/>
          <w:bCs/>
          <w:sz w:val="26"/>
          <w:szCs w:val="26"/>
        </w:rPr>
        <w:t>Frontend</w:t>
      </w:r>
    </w:p>
    <w:p w14:paraId="5D7289A0" w14:textId="77777777" w:rsidR="00A7755C" w:rsidRPr="00E75BFD" w:rsidRDefault="00A7755C" w:rsidP="00957E81">
      <w:pPr>
        <w:pStyle w:val="ListParagraph"/>
        <w:numPr>
          <w:ilvl w:val="0"/>
          <w:numId w:val="82"/>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ReactJS:</w:t>
      </w:r>
      <w:r w:rsidRPr="00E75BFD">
        <w:rPr>
          <w:rFonts w:ascii="Times New Roman" w:hAnsi="Times New Roman" w:cs="Times New Roman"/>
          <w:sz w:val="26"/>
          <w:szCs w:val="26"/>
        </w:rPr>
        <w:t xml:space="preserve"> xây dựng Single Page Application (SPA), quản lý các component và xử lý điều hướng giữa các màn hình.</w:t>
      </w:r>
    </w:p>
    <w:p w14:paraId="17134995" w14:textId="27815532" w:rsidR="00A7755C" w:rsidRPr="00E75BFD" w:rsidRDefault="00A7755C" w:rsidP="00957E81">
      <w:pPr>
        <w:pStyle w:val="ListParagraph"/>
        <w:numPr>
          <w:ilvl w:val="0"/>
          <w:numId w:val="82"/>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React Router</w:t>
      </w:r>
      <w:r w:rsidRPr="00E75BFD">
        <w:rPr>
          <w:rFonts w:ascii="Times New Roman" w:hAnsi="Times New Roman" w:cs="Times New Roman"/>
          <w:sz w:val="26"/>
          <w:szCs w:val="26"/>
        </w:rPr>
        <w:t xml:space="preserve"> và các thư viện UI tùy chọn để tối ưu trải nghiệm người dùng cho giao diện của client, admin và merchant.</w:t>
      </w:r>
    </w:p>
    <w:p w14:paraId="59FA9585" w14:textId="3FBF0948" w:rsidR="00A7755C" w:rsidRPr="00E75BFD" w:rsidRDefault="00A7755C" w:rsidP="00957E81">
      <w:pPr>
        <w:pStyle w:val="ListParagraph"/>
        <w:numPr>
          <w:ilvl w:val="0"/>
          <w:numId w:val="81"/>
        </w:numPr>
        <w:ind w:left="1080"/>
        <w:jc w:val="both"/>
        <w:rPr>
          <w:rFonts w:ascii="Times New Roman" w:hAnsi="Times New Roman" w:cs="Times New Roman"/>
          <w:b/>
          <w:bCs/>
          <w:sz w:val="26"/>
          <w:szCs w:val="26"/>
        </w:rPr>
      </w:pPr>
      <w:r w:rsidRPr="00E75BFD">
        <w:rPr>
          <w:rFonts w:ascii="Times New Roman" w:hAnsi="Times New Roman" w:cs="Times New Roman"/>
          <w:b/>
          <w:bCs/>
          <w:sz w:val="26"/>
          <w:szCs w:val="26"/>
        </w:rPr>
        <w:t>Backend</w:t>
      </w:r>
    </w:p>
    <w:p w14:paraId="7D46F896" w14:textId="77777777" w:rsidR="00A7755C" w:rsidRPr="00E75BFD" w:rsidRDefault="00A7755C" w:rsidP="00957E81">
      <w:pPr>
        <w:pStyle w:val="ListParagraph"/>
        <w:numPr>
          <w:ilvl w:val="0"/>
          <w:numId w:val="83"/>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Node.js &amp; Express.js</w:t>
      </w:r>
      <w:r w:rsidRPr="00E75BFD">
        <w:rPr>
          <w:rFonts w:ascii="Times New Roman" w:hAnsi="Times New Roman" w:cs="Times New Roman"/>
          <w:sz w:val="26"/>
          <w:szCs w:val="26"/>
        </w:rPr>
        <w:t>: xây dựng các RESTful API, xử lý logic nghiệp vụ, xác thực và phân quyền.</w:t>
      </w:r>
    </w:p>
    <w:p w14:paraId="06255AC3" w14:textId="68CB6DB4" w:rsidR="00A7755C" w:rsidRPr="00E75BFD" w:rsidRDefault="00A7755C" w:rsidP="00957E81">
      <w:pPr>
        <w:pStyle w:val="ListParagraph"/>
        <w:numPr>
          <w:ilvl w:val="0"/>
          <w:numId w:val="83"/>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Middleware</w:t>
      </w:r>
      <w:r w:rsidRPr="00E75BFD">
        <w:rPr>
          <w:rFonts w:ascii="Times New Roman" w:hAnsi="Times New Roman" w:cs="Times New Roman"/>
          <w:sz w:val="26"/>
          <w:szCs w:val="26"/>
        </w:rPr>
        <w:t xml:space="preserve"> phục vụ xử lý lỗi, ghi log, xác minh token và kiểm soát truy cập dựa trên vai trò (Client/Merchant/Admin).</w:t>
      </w:r>
    </w:p>
    <w:p w14:paraId="62179326" w14:textId="380B1A0A" w:rsidR="00A7755C" w:rsidRPr="00E75BFD" w:rsidRDefault="00A7755C" w:rsidP="00957E81">
      <w:pPr>
        <w:pStyle w:val="ListParagraph"/>
        <w:numPr>
          <w:ilvl w:val="0"/>
          <w:numId w:val="81"/>
        </w:numPr>
        <w:ind w:left="1080"/>
        <w:jc w:val="both"/>
        <w:rPr>
          <w:rFonts w:ascii="Times New Roman" w:hAnsi="Times New Roman" w:cs="Times New Roman"/>
          <w:b/>
          <w:bCs/>
          <w:sz w:val="26"/>
          <w:szCs w:val="26"/>
        </w:rPr>
      </w:pPr>
      <w:r w:rsidRPr="00E75BFD">
        <w:rPr>
          <w:rFonts w:ascii="Times New Roman" w:hAnsi="Times New Roman" w:cs="Times New Roman"/>
          <w:b/>
          <w:bCs/>
          <w:sz w:val="26"/>
          <w:szCs w:val="26"/>
        </w:rPr>
        <w:t>Cơ sở dữ liệu</w:t>
      </w:r>
    </w:p>
    <w:p w14:paraId="3D750E5E" w14:textId="718FC440" w:rsidR="00A7755C" w:rsidRPr="00E75BFD" w:rsidRDefault="00A7755C" w:rsidP="00957E81">
      <w:pPr>
        <w:pStyle w:val="ListParagraph"/>
        <w:numPr>
          <w:ilvl w:val="0"/>
          <w:numId w:val="84"/>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MongoDB</w:t>
      </w:r>
      <w:r w:rsidRPr="00E75BFD">
        <w:rPr>
          <w:rFonts w:ascii="Times New Roman" w:hAnsi="Times New Roman" w:cs="Times New Roman"/>
          <w:sz w:val="26"/>
          <w:szCs w:val="26"/>
        </w:rPr>
        <w:t>: lưu trữ thông tin về người dùng (client, admin, merchant), sản phẩm, danh mục, thương hiệu, giỏ hàng, đơn hàng, đánh giá, ticket hỗ trợ, …</w:t>
      </w:r>
    </w:p>
    <w:p w14:paraId="11AAECF9" w14:textId="76575CC2" w:rsidR="00A7755C" w:rsidRPr="00E75BFD" w:rsidRDefault="00A7755C" w:rsidP="00957E81">
      <w:pPr>
        <w:pStyle w:val="ListParagraph"/>
        <w:numPr>
          <w:ilvl w:val="0"/>
          <w:numId w:val="84"/>
        </w:numPr>
        <w:ind w:left="1440"/>
        <w:jc w:val="both"/>
        <w:rPr>
          <w:rFonts w:ascii="Times New Roman" w:hAnsi="Times New Roman" w:cs="Times New Roman"/>
          <w:sz w:val="26"/>
          <w:szCs w:val="26"/>
        </w:rPr>
      </w:pPr>
      <w:r w:rsidRPr="00E75BFD">
        <w:rPr>
          <w:rFonts w:ascii="Times New Roman" w:hAnsi="Times New Roman" w:cs="Times New Roman"/>
          <w:sz w:val="26"/>
          <w:szCs w:val="26"/>
        </w:rPr>
        <w:lastRenderedPageBreak/>
        <w:t>Mô hình dữ liệu được thiết kế dưới dạng các collection tương ứng với các thực thể chính trong ERD (User, Product, Order, Merchant, Brand, Category, ...)</w:t>
      </w:r>
    </w:p>
    <w:p w14:paraId="6551CBD8" w14:textId="17187310" w:rsidR="00A7755C" w:rsidRPr="00E75BFD" w:rsidRDefault="00A7755C" w:rsidP="00957E81">
      <w:pPr>
        <w:pStyle w:val="ListParagraph"/>
        <w:numPr>
          <w:ilvl w:val="0"/>
          <w:numId w:val="81"/>
        </w:numPr>
        <w:ind w:left="1080"/>
        <w:jc w:val="both"/>
        <w:rPr>
          <w:rFonts w:ascii="Times New Roman" w:hAnsi="Times New Roman" w:cs="Times New Roman"/>
          <w:b/>
          <w:bCs/>
          <w:sz w:val="26"/>
          <w:szCs w:val="26"/>
        </w:rPr>
      </w:pPr>
      <w:r w:rsidRPr="00E75BFD">
        <w:rPr>
          <w:rFonts w:ascii="Times New Roman" w:hAnsi="Times New Roman" w:cs="Times New Roman"/>
          <w:b/>
          <w:bCs/>
          <w:sz w:val="26"/>
          <w:szCs w:val="26"/>
        </w:rPr>
        <w:t>Bảo mật và xác thực</w:t>
      </w:r>
    </w:p>
    <w:p w14:paraId="0E0610F0" w14:textId="77777777" w:rsidR="00A7755C" w:rsidRPr="00E75BFD" w:rsidRDefault="00A7755C" w:rsidP="00957E81">
      <w:pPr>
        <w:pStyle w:val="ListParagraph"/>
        <w:numPr>
          <w:ilvl w:val="0"/>
          <w:numId w:val="85"/>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JWT (JSON Web Token):</w:t>
      </w:r>
      <w:r w:rsidRPr="00E75BFD">
        <w:rPr>
          <w:rFonts w:ascii="Times New Roman" w:hAnsi="Times New Roman" w:cs="Times New Roman"/>
          <w:sz w:val="26"/>
          <w:szCs w:val="26"/>
        </w:rPr>
        <w:t xml:space="preserve"> sử dụng cho cơ chế đăng nhập và kiểm soát truy cập theo vai trò.</w:t>
      </w:r>
    </w:p>
    <w:p w14:paraId="211B8383" w14:textId="5EC0573B" w:rsidR="00A7755C" w:rsidRPr="00E75BFD" w:rsidRDefault="00A7755C" w:rsidP="00957E81">
      <w:pPr>
        <w:pStyle w:val="ListParagraph"/>
        <w:numPr>
          <w:ilvl w:val="0"/>
          <w:numId w:val="85"/>
        </w:numPr>
        <w:ind w:left="1440"/>
        <w:jc w:val="both"/>
        <w:rPr>
          <w:rFonts w:ascii="Times New Roman" w:hAnsi="Times New Roman" w:cs="Times New Roman"/>
          <w:sz w:val="26"/>
          <w:szCs w:val="26"/>
        </w:rPr>
      </w:pPr>
      <w:r w:rsidRPr="00E75BFD">
        <w:rPr>
          <w:rFonts w:ascii="Times New Roman" w:hAnsi="Times New Roman" w:cs="Times New Roman"/>
          <w:sz w:val="26"/>
          <w:szCs w:val="26"/>
        </w:rPr>
        <w:t>Hash mật khẩu (ví dụ: bcrypt) để bảo vệ thông tin đăng nhập của người dùng.</w:t>
      </w:r>
    </w:p>
    <w:p w14:paraId="3790ED7D" w14:textId="36E1149F" w:rsidR="00A7755C" w:rsidRPr="00E75BFD" w:rsidRDefault="00A7755C" w:rsidP="00957E81">
      <w:pPr>
        <w:pStyle w:val="ListParagraph"/>
        <w:numPr>
          <w:ilvl w:val="0"/>
          <w:numId w:val="81"/>
        </w:numPr>
        <w:ind w:left="1080"/>
        <w:jc w:val="both"/>
        <w:rPr>
          <w:rFonts w:ascii="Times New Roman" w:hAnsi="Times New Roman" w:cs="Times New Roman"/>
          <w:b/>
          <w:bCs/>
          <w:sz w:val="26"/>
          <w:szCs w:val="26"/>
        </w:rPr>
      </w:pPr>
      <w:r w:rsidRPr="00E75BFD">
        <w:rPr>
          <w:rFonts w:ascii="Times New Roman" w:hAnsi="Times New Roman" w:cs="Times New Roman"/>
          <w:b/>
          <w:bCs/>
          <w:sz w:val="26"/>
          <w:szCs w:val="26"/>
        </w:rPr>
        <w:t>Công cụ kiểm thử</w:t>
      </w:r>
    </w:p>
    <w:p w14:paraId="4DF3B764" w14:textId="77777777" w:rsidR="00A7755C" w:rsidRPr="00E75BFD" w:rsidRDefault="00A7755C" w:rsidP="00957E81">
      <w:pPr>
        <w:pStyle w:val="ListParagraph"/>
        <w:numPr>
          <w:ilvl w:val="0"/>
          <w:numId w:val="86"/>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Postman:</w:t>
      </w:r>
      <w:r w:rsidRPr="00E75BFD">
        <w:rPr>
          <w:rFonts w:ascii="Times New Roman" w:hAnsi="Times New Roman" w:cs="Times New Roman"/>
          <w:sz w:val="26"/>
          <w:szCs w:val="26"/>
        </w:rPr>
        <w:t xml:space="preserve"> kiểm thử API thủ công và xây dựng các bộ kiểm thử tự động cho các endpoint (client/admin/merchant).</w:t>
      </w:r>
    </w:p>
    <w:p w14:paraId="19CF4F26" w14:textId="77777777" w:rsidR="00A7755C" w:rsidRPr="00E75BFD" w:rsidRDefault="00A7755C" w:rsidP="00957E81">
      <w:pPr>
        <w:pStyle w:val="ListParagraph"/>
        <w:numPr>
          <w:ilvl w:val="0"/>
          <w:numId w:val="86"/>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Jest (hoặc tương đương):</w:t>
      </w:r>
      <w:r w:rsidRPr="00E75BFD">
        <w:rPr>
          <w:rFonts w:ascii="Times New Roman" w:hAnsi="Times New Roman" w:cs="Times New Roman"/>
          <w:sz w:val="26"/>
          <w:szCs w:val="26"/>
        </w:rPr>
        <w:t xml:space="preserve"> unit test cho các hàm/logics backend (ví dụ: tính tổng tiền, xử lý trạng thái đơn hàng, logic phân quyền).</w:t>
      </w:r>
    </w:p>
    <w:p w14:paraId="411C13C9" w14:textId="77777777" w:rsidR="00A7755C" w:rsidRPr="00E75BFD" w:rsidRDefault="00A7755C" w:rsidP="00957E81">
      <w:pPr>
        <w:pStyle w:val="ListParagraph"/>
        <w:numPr>
          <w:ilvl w:val="0"/>
          <w:numId w:val="86"/>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Cypress:</w:t>
      </w:r>
      <w:r w:rsidRPr="00E75BFD">
        <w:rPr>
          <w:rFonts w:ascii="Times New Roman" w:hAnsi="Times New Roman" w:cs="Times New Roman"/>
          <w:sz w:val="26"/>
          <w:szCs w:val="26"/>
        </w:rPr>
        <w:t xml:space="preserve"> kiểm thử end-to-end trên giao diện web, mô phỏng hành vi người dùng thực tế đối với cả ba vai trò.</w:t>
      </w:r>
    </w:p>
    <w:p w14:paraId="6007F3F7" w14:textId="1EF835FE" w:rsidR="00A7755C" w:rsidRPr="00E75BFD" w:rsidRDefault="00A7755C" w:rsidP="00957E81">
      <w:pPr>
        <w:pStyle w:val="ListParagraph"/>
        <w:numPr>
          <w:ilvl w:val="0"/>
          <w:numId w:val="86"/>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JMeter (hoặc tương tự):</w:t>
      </w:r>
      <w:r w:rsidRPr="00E75BFD">
        <w:rPr>
          <w:rFonts w:ascii="Times New Roman" w:hAnsi="Times New Roman" w:cs="Times New Roman"/>
          <w:sz w:val="26"/>
          <w:szCs w:val="26"/>
        </w:rPr>
        <w:t xml:space="preserve"> kiểm thử hiệu năng/tải cho các API quan trọng (đăng nhập, tìm kiếm sản phẩm, tạo đơn hàng, ...)</w:t>
      </w:r>
    </w:p>
    <w:p w14:paraId="2C2728EB" w14:textId="21E090FA" w:rsidR="00A7755C" w:rsidRPr="00E75BFD" w:rsidRDefault="00A7755C" w:rsidP="00957E81">
      <w:pPr>
        <w:pStyle w:val="ListParagraph"/>
        <w:numPr>
          <w:ilvl w:val="0"/>
          <w:numId w:val="81"/>
        </w:numPr>
        <w:ind w:left="1080"/>
        <w:jc w:val="both"/>
        <w:rPr>
          <w:rFonts w:ascii="Times New Roman" w:hAnsi="Times New Roman" w:cs="Times New Roman"/>
          <w:b/>
          <w:bCs/>
          <w:sz w:val="26"/>
          <w:szCs w:val="26"/>
        </w:rPr>
      </w:pPr>
      <w:r w:rsidRPr="00E75BFD">
        <w:rPr>
          <w:rFonts w:ascii="Times New Roman" w:hAnsi="Times New Roman" w:cs="Times New Roman"/>
          <w:b/>
          <w:bCs/>
          <w:sz w:val="26"/>
          <w:szCs w:val="26"/>
        </w:rPr>
        <w:t>Quản lý mã nguồn và CI/CD</w:t>
      </w:r>
    </w:p>
    <w:p w14:paraId="75597F35" w14:textId="3CF3FBA1" w:rsidR="00A7755C" w:rsidRPr="00E75BFD" w:rsidRDefault="00A7755C" w:rsidP="00957E81">
      <w:pPr>
        <w:pStyle w:val="ListParagraph"/>
        <w:numPr>
          <w:ilvl w:val="0"/>
          <w:numId w:val="87"/>
        </w:numPr>
        <w:ind w:left="1440"/>
        <w:jc w:val="both"/>
        <w:rPr>
          <w:rFonts w:ascii="Times New Roman" w:hAnsi="Times New Roman" w:cs="Times New Roman"/>
          <w:sz w:val="26"/>
          <w:szCs w:val="26"/>
        </w:rPr>
      </w:pPr>
      <w:r w:rsidRPr="00E75BFD">
        <w:rPr>
          <w:rFonts w:ascii="Times New Roman" w:hAnsi="Times New Roman" w:cs="Times New Roman"/>
          <w:i/>
          <w:iCs/>
          <w:sz w:val="26"/>
          <w:szCs w:val="26"/>
        </w:rPr>
        <w:t>Git và GitHub</w:t>
      </w:r>
      <w:r w:rsidRPr="00E75BFD">
        <w:rPr>
          <w:rFonts w:ascii="Times New Roman" w:hAnsi="Times New Roman" w:cs="Times New Roman"/>
          <w:sz w:val="26"/>
          <w:szCs w:val="26"/>
        </w:rPr>
        <w:t>: quản lý mã nguồn, tạo nhánh tính năng, review code, theo dõi issue/bug.</w:t>
      </w:r>
    </w:p>
    <w:p w14:paraId="05720B2B" w14:textId="77777777" w:rsidR="00A7755C" w:rsidRPr="00E75BFD" w:rsidRDefault="00A7755C" w:rsidP="00957E81">
      <w:pPr>
        <w:pStyle w:val="ListParagraph"/>
        <w:numPr>
          <w:ilvl w:val="0"/>
          <w:numId w:val="87"/>
        </w:numPr>
        <w:ind w:left="1440"/>
        <w:jc w:val="both"/>
        <w:rPr>
          <w:rFonts w:ascii="Times New Roman" w:hAnsi="Times New Roman" w:cs="Times New Roman"/>
          <w:i/>
          <w:iCs/>
          <w:sz w:val="26"/>
          <w:szCs w:val="26"/>
        </w:rPr>
      </w:pPr>
      <w:r w:rsidRPr="00E75BFD">
        <w:rPr>
          <w:rFonts w:ascii="Times New Roman" w:hAnsi="Times New Roman" w:cs="Times New Roman"/>
          <w:i/>
          <w:iCs/>
          <w:sz w:val="26"/>
          <w:szCs w:val="26"/>
        </w:rPr>
        <w:t>Pipeline CI/CD (ví dụ: GitHub Actions):</w:t>
      </w:r>
    </w:p>
    <w:p w14:paraId="03232E4B" w14:textId="77777777" w:rsidR="00A7755C" w:rsidRPr="00E75BFD" w:rsidRDefault="00A7755C" w:rsidP="00957E81">
      <w:pPr>
        <w:pStyle w:val="ListParagraph"/>
        <w:numPr>
          <w:ilvl w:val="0"/>
          <w:numId w:val="88"/>
        </w:numPr>
        <w:ind w:left="1800"/>
        <w:jc w:val="both"/>
        <w:rPr>
          <w:rFonts w:ascii="Times New Roman" w:hAnsi="Times New Roman" w:cs="Times New Roman"/>
          <w:sz w:val="26"/>
          <w:szCs w:val="26"/>
        </w:rPr>
      </w:pPr>
      <w:r w:rsidRPr="00E75BFD">
        <w:rPr>
          <w:rFonts w:ascii="Times New Roman" w:hAnsi="Times New Roman" w:cs="Times New Roman"/>
          <w:sz w:val="26"/>
          <w:szCs w:val="26"/>
        </w:rPr>
        <w:t>Tự động cài đặt dependencies và build ứng dụng.</w:t>
      </w:r>
    </w:p>
    <w:p w14:paraId="77B3932A" w14:textId="77777777" w:rsidR="00A7755C" w:rsidRPr="00E75BFD" w:rsidRDefault="00A7755C" w:rsidP="00957E81">
      <w:pPr>
        <w:pStyle w:val="ListParagraph"/>
        <w:numPr>
          <w:ilvl w:val="0"/>
          <w:numId w:val="88"/>
        </w:numPr>
        <w:ind w:left="1800"/>
        <w:jc w:val="both"/>
        <w:rPr>
          <w:rFonts w:ascii="Times New Roman" w:hAnsi="Times New Roman" w:cs="Times New Roman"/>
          <w:sz w:val="26"/>
          <w:szCs w:val="26"/>
        </w:rPr>
      </w:pPr>
      <w:r w:rsidRPr="00E75BFD">
        <w:rPr>
          <w:rFonts w:ascii="Times New Roman" w:hAnsi="Times New Roman" w:cs="Times New Roman"/>
          <w:sz w:val="26"/>
          <w:szCs w:val="26"/>
        </w:rPr>
        <w:t>Chạy unit test, API test và E2E test trên các nhánh quan trọng.</w:t>
      </w:r>
    </w:p>
    <w:p w14:paraId="07362AAC" w14:textId="0A64B0FD" w:rsidR="00A7755C" w:rsidRPr="00E75BFD" w:rsidRDefault="00A7755C" w:rsidP="00957E81">
      <w:pPr>
        <w:pStyle w:val="ListParagraph"/>
        <w:numPr>
          <w:ilvl w:val="0"/>
          <w:numId w:val="88"/>
        </w:numPr>
        <w:ind w:left="1800"/>
        <w:jc w:val="both"/>
        <w:rPr>
          <w:rFonts w:ascii="Times New Roman" w:hAnsi="Times New Roman" w:cs="Times New Roman"/>
          <w:sz w:val="26"/>
          <w:szCs w:val="26"/>
        </w:rPr>
      </w:pPr>
      <w:r w:rsidRPr="00E75BFD">
        <w:rPr>
          <w:rFonts w:ascii="Times New Roman" w:hAnsi="Times New Roman" w:cs="Times New Roman"/>
          <w:sz w:val="26"/>
          <w:szCs w:val="26"/>
        </w:rPr>
        <w:t>Tự động deploy lên môi trường dev/staging khi tất cả bài test đều vượt qua, đảm bảo vòng phản hồi nhanh giữa đội phát triển và kiểm thử.</w:t>
      </w:r>
    </w:p>
    <w:p w14:paraId="440FB897" w14:textId="77777777" w:rsidR="00A7755C" w:rsidRPr="00E75BFD" w:rsidRDefault="00A7755C" w:rsidP="002C24CD">
      <w:pPr>
        <w:jc w:val="both"/>
        <w:rPr>
          <w:rFonts w:ascii="Times New Roman" w:hAnsi="Times New Roman" w:cs="Times New Roman"/>
          <w:sz w:val="26"/>
          <w:szCs w:val="26"/>
        </w:rPr>
      </w:pPr>
      <w:r w:rsidRPr="00E75BFD">
        <w:rPr>
          <w:rFonts w:ascii="Times New Roman" w:hAnsi="Times New Roman" w:cs="Times New Roman"/>
          <w:sz w:val="26"/>
          <w:szCs w:val="26"/>
        </w:rPr>
        <w:t>Những lựa chọn công nghệ này phù hợp với mục tiêu của môn học và giúp nhóm có thể áp dụng các kỹ thuật kiểm thử và tự động hóa kiểm thử trong một bối cảnh gần giống với các dự án phần mềm thực tế.</w:t>
      </w:r>
    </w:p>
    <w:p w14:paraId="40E6B249" w14:textId="0A294E91" w:rsidR="000F1522" w:rsidRPr="00E75BFD" w:rsidRDefault="000F1522" w:rsidP="002C24CD">
      <w:pPr>
        <w:jc w:val="both"/>
        <w:rPr>
          <w:rFonts w:ascii="Times New Roman" w:hAnsi="Times New Roman" w:cs="Times New Roman"/>
          <w:sz w:val="26"/>
          <w:szCs w:val="26"/>
        </w:rPr>
      </w:pPr>
    </w:p>
    <w:p w14:paraId="5845EEFB" w14:textId="76780E6F" w:rsidR="00610415" w:rsidRPr="00E75BFD" w:rsidRDefault="00610415" w:rsidP="002C24CD">
      <w:pPr>
        <w:pStyle w:val="Heading3"/>
        <w:jc w:val="both"/>
        <w:rPr>
          <w:lang w:val="vi-VN"/>
        </w:rPr>
      </w:pPr>
      <w:r w:rsidRPr="00E75BFD">
        <w:rPr>
          <w:lang w:val="vi-VN"/>
        </w:rPr>
        <w:t xml:space="preserve">1.2.3. </w:t>
      </w:r>
      <w:r w:rsidR="00E52CFD" w:rsidRPr="00E75BFD">
        <w:rPr>
          <w:lang w:val="vi-VN"/>
        </w:rPr>
        <w:t>Yêu cầu chức năng</w:t>
      </w:r>
    </w:p>
    <w:p w14:paraId="21C244EB" w14:textId="4CA6E804" w:rsidR="00610415" w:rsidRPr="00E75BFD" w:rsidRDefault="00E52CFD" w:rsidP="002C24CD">
      <w:pPr>
        <w:jc w:val="both"/>
        <w:rPr>
          <w:rFonts w:ascii="Times New Roman" w:hAnsi="Times New Roman" w:cs="Times New Roman"/>
          <w:sz w:val="26"/>
          <w:szCs w:val="26"/>
        </w:rPr>
      </w:pPr>
      <w:r w:rsidRPr="00E75BFD">
        <w:rPr>
          <w:rFonts w:ascii="Times New Roman" w:hAnsi="Times New Roman" w:cs="Times New Roman"/>
          <w:sz w:val="26"/>
          <w:szCs w:val="26"/>
        </w:rPr>
        <w:t>Dựa trên user stories, use cases và kết quả khảo sát, các yêu cầu chức năng chính của hệ thống có thể được tóm tắt thành các nhóm sau</w:t>
      </w:r>
      <w:r w:rsidR="00610415" w:rsidRPr="00E75BFD">
        <w:rPr>
          <w:rFonts w:ascii="Times New Roman" w:hAnsi="Times New Roman" w:cs="Times New Roman"/>
          <w:sz w:val="26"/>
          <w:szCs w:val="26"/>
        </w:rPr>
        <w:t>:</w:t>
      </w:r>
    </w:p>
    <w:p w14:paraId="227FAC21" w14:textId="77777777" w:rsidR="00E52CFD" w:rsidRPr="00E75BFD" w:rsidRDefault="00E52CFD" w:rsidP="002C24CD">
      <w:pPr>
        <w:jc w:val="both"/>
        <w:rPr>
          <w:rFonts w:ascii="Times New Roman" w:hAnsi="Times New Roman" w:cs="Times New Roman"/>
          <w:sz w:val="26"/>
          <w:szCs w:val="26"/>
        </w:rPr>
      </w:pPr>
      <w:r w:rsidRPr="00E75BFD">
        <w:rPr>
          <w:rFonts w:ascii="Times New Roman" w:hAnsi="Times New Roman" w:cs="Times New Roman"/>
          <w:sz w:val="26"/>
          <w:szCs w:val="26"/>
        </w:rPr>
        <w:t>(1) Kiểm soát truy cập và quản lý tài khoản</w:t>
      </w:r>
    </w:p>
    <w:p w14:paraId="16FB35FF" w14:textId="77777777" w:rsidR="00E52CFD" w:rsidRPr="00E75BFD" w:rsidRDefault="00E52CFD" w:rsidP="00957E81">
      <w:pPr>
        <w:pStyle w:val="ListParagraph"/>
        <w:numPr>
          <w:ilvl w:val="0"/>
          <w:numId w:val="89"/>
        </w:numPr>
        <w:ind w:left="1080"/>
        <w:jc w:val="both"/>
        <w:rPr>
          <w:rFonts w:ascii="Times New Roman" w:hAnsi="Times New Roman" w:cs="Times New Roman"/>
          <w:sz w:val="26"/>
          <w:szCs w:val="26"/>
        </w:rPr>
      </w:pPr>
      <w:r w:rsidRPr="00E75BFD">
        <w:rPr>
          <w:rFonts w:ascii="Times New Roman" w:hAnsi="Times New Roman" w:cs="Times New Roman"/>
          <w:sz w:val="26"/>
          <w:szCs w:val="26"/>
        </w:rPr>
        <w:t>Người dùng có thể đăng ký tài khoản mới với địa chỉ email duy nhất và mật khẩu đáp ứng các yêu cầu bảo mật tối thiểu.</w:t>
      </w:r>
    </w:p>
    <w:p w14:paraId="3E534078" w14:textId="77777777" w:rsidR="00E52CFD" w:rsidRPr="00E75BFD" w:rsidRDefault="00E52CFD" w:rsidP="00957E81">
      <w:pPr>
        <w:pStyle w:val="ListParagraph"/>
        <w:numPr>
          <w:ilvl w:val="0"/>
          <w:numId w:val="89"/>
        </w:numPr>
        <w:ind w:left="1080"/>
        <w:jc w:val="both"/>
        <w:rPr>
          <w:rFonts w:ascii="Times New Roman" w:hAnsi="Times New Roman" w:cs="Times New Roman"/>
          <w:sz w:val="26"/>
          <w:szCs w:val="26"/>
        </w:rPr>
      </w:pPr>
      <w:r w:rsidRPr="00E75BFD">
        <w:rPr>
          <w:rFonts w:ascii="Times New Roman" w:hAnsi="Times New Roman" w:cs="Times New Roman"/>
          <w:sz w:val="26"/>
          <w:szCs w:val="26"/>
        </w:rPr>
        <w:t>Người dùng có thể đăng nhập bằng thông tin hợp lệ và đăng xuất an toàn.</w:t>
      </w:r>
    </w:p>
    <w:p w14:paraId="1ADD045A" w14:textId="77777777" w:rsidR="00E52CFD" w:rsidRPr="00E75BFD" w:rsidRDefault="00E52CFD" w:rsidP="00957E81">
      <w:pPr>
        <w:pStyle w:val="ListParagraph"/>
        <w:numPr>
          <w:ilvl w:val="0"/>
          <w:numId w:val="89"/>
        </w:numPr>
        <w:ind w:left="1080"/>
        <w:jc w:val="both"/>
        <w:rPr>
          <w:rFonts w:ascii="Times New Roman" w:hAnsi="Times New Roman" w:cs="Times New Roman"/>
          <w:sz w:val="26"/>
          <w:szCs w:val="26"/>
        </w:rPr>
      </w:pPr>
      <w:r w:rsidRPr="00E75BFD">
        <w:rPr>
          <w:rFonts w:ascii="Times New Roman" w:hAnsi="Times New Roman" w:cs="Times New Roman"/>
          <w:sz w:val="26"/>
          <w:szCs w:val="26"/>
        </w:rPr>
        <w:t>Người dùng có thể xem và cập nhật thông tin cá nhân, cũng như thay đổi mật khẩu.</w:t>
      </w:r>
    </w:p>
    <w:p w14:paraId="2BFCB27C" w14:textId="77777777" w:rsidR="00E52CFD" w:rsidRPr="00E75BFD" w:rsidRDefault="00E52CFD" w:rsidP="00957E81">
      <w:pPr>
        <w:pStyle w:val="ListParagraph"/>
        <w:numPr>
          <w:ilvl w:val="0"/>
          <w:numId w:val="89"/>
        </w:numPr>
        <w:ind w:left="1080"/>
        <w:jc w:val="both"/>
        <w:rPr>
          <w:rFonts w:ascii="Times New Roman" w:hAnsi="Times New Roman" w:cs="Times New Roman"/>
          <w:sz w:val="26"/>
          <w:szCs w:val="26"/>
        </w:rPr>
      </w:pPr>
      <w:r w:rsidRPr="00E75BFD">
        <w:rPr>
          <w:rFonts w:ascii="Times New Roman" w:hAnsi="Times New Roman" w:cs="Times New Roman"/>
          <w:sz w:val="26"/>
          <w:szCs w:val="26"/>
        </w:rPr>
        <w:lastRenderedPageBreak/>
        <w:t>Admin đăng nhập với quyền quản trị để truy cập các chức năng quản lý.</w:t>
      </w:r>
    </w:p>
    <w:p w14:paraId="185804F5" w14:textId="77777777" w:rsidR="00E52CFD" w:rsidRPr="00E75BFD" w:rsidRDefault="00E52CFD" w:rsidP="00957E81">
      <w:pPr>
        <w:pStyle w:val="ListParagraph"/>
        <w:numPr>
          <w:ilvl w:val="0"/>
          <w:numId w:val="89"/>
        </w:numPr>
        <w:ind w:left="1080"/>
        <w:jc w:val="both"/>
        <w:rPr>
          <w:rFonts w:ascii="Times New Roman" w:hAnsi="Times New Roman" w:cs="Times New Roman"/>
          <w:sz w:val="26"/>
          <w:szCs w:val="26"/>
        </w:rPr>
      </w:pPr>
      <w:r w:rsidRPr="00E75BFD">
        <w:rPr>
          <w:rFonts w:ascii="Times New Roman" w:hAnsi="Times New Roman" w:cs="Times New Roman"/>
          <w:sz w:val="26"/>
          <w:szCs w:val="26"/>
        </w:rPr>
        <w:t>Merchant đăng nhập với quyền merchant để truy cập khu vực quản lý cửa hàng của họ.</w:t>
      </w:r>
    </w:p>
    <w:p w14:paraId="03C2F08B" w14:textId="77777777" w:rsidR="00E52CFD" w:rsidRPr="00E75BFD" w:rsidRDefault="00E52CFD" w:rsidP="00957E81">
      <w:pPr>
        <w:pStyle w:val="ListParagraph"/>
        <w:numPr>
          <w:ilvl w:val="0"/>
          <w:numId w:val="89"/>
        </w:numPr>
        <w:ind w:left="1080"/>
        <w:jc w:val="both"/>
        <w:rPr>
          <w:rFonts w:ascii="Times New Roman" w:hAnsi="Times New Roman" w:cs="Times New Roman"/>
          <w:sz w:val="26"/>
          <w:szCs w:val="26"/>
        </w:rPr>
      </w:pPr>
      <w:r w:rsidRPr="00E75BFD">
        <w:rPr>
          <w:rFonts w:ascii="Times New Roman" w:hAnsi="Times New Roman" w:cs="Times New Roman"/>
          <w:sz w:val="26"/>
          <w:szCs w:val="26"/>
        </w:rPr>
        <w:t>Hệ thống phải đảm bảo thực thi phân quyền theo vai trò (Client/Merchant/Admin), ngăn chặn truy cập trái phép vào các chức năng dành riêng cho vai trò khác.</w:t>
      </w:r>
    </w:p>
    <w:p w14:paraId="6892A730" w14:textId="09D71A05" w:rsidR="00E52CFD" w:rsidRPr="00E75BFD" w:rsidRDefault="00E52CFD" w:rsidP="002C24CD">
      <w:pPr>
        <w:jc w:val="both"/>
        <w:rPr>
          <w:rFonts w:ascii="Times New Roman" w:hAnsi="Times New Roman" w:cs="Times New Roman"/>
          <w:sz w:val="26"/>
          <w:szCs w:val="26"/>
        </w:rPr>
      </w:pPr>
    </w:p>
    <w:p w14:paraId="5D24BA19" w14:textId="77777777" w:rsidR="00E52CFD" w:rsidRPr="00E75BFD" w:rsidRDefault="00E52CFD" w:rsidP="002C24CD">
      <w:pPr>
        <w:ind w:right="-90"/>
        <w:jc w:val="both"/>
        <w:rPr>
          <w:rFonts w:ascii="Times New Roman" w:hAnsi="Times New Roman" w:cs="Times New Roman"/>
          <w:sz w:val="26"/>
          <w:szCs w:val="26"/>
        </w:rPr>
      </w:pPr>
      <w:r w:rsidRPr="00E75BFD">
        <w:rPr>
          <w:rFonts w:ascii="Times New Roman" w:hAnsi="Times New Roman" w:cs="Times New Roman"/>
          <w:sz w:val="26"/>
          <w:szCs w:val="26"/>
        </w:rPr>
        <w:t>(2) Yêu cầu về danh mục sản phẩm (Quản lý Category/Brand/Merchant/Product)</w:t>
      </w:r>
    </w:p>
    <w:p w14:paraId="65042CDE" w14:textId="77777777" w:rsidR="00E52CFD" w:rsidRPr="00E75BFD" w:rsidRDefault="00E52CFD" w:rsidP="00957E81">
      <w:pPr>
        <w:pStyle w:val="ListParagraph"/>
        <w:numPr>
          <w:ilvl w:val="0"/>
          <w:numId w:val="90"/>
        </w:numPr>
        <w:ind w:left="1080"/>
        <w:jc w:val="both"/>
        <w:rPr>
          <w:rFonts w:ascii="Times New Roman" w:hAnsi="Times New Roman" w:cs="Times New Roman"/>
          <w:sz w:val="26"/>
          <w:szCs w:val="26"/>
        </w:rPr>
      </w:pPr>
      <w:r w:rsidRPr="00E75BFD">
        <w:rPr>
          <w:rFonts w:ascii="Times New Roman" w:hAnsi="Times New Roman" w:cs="Times New Roman"/>
          <w:sz w:val="26"/>
          <w:szCs w:val="26"/>
        </w:rPr>
        <w:t>Admin quản lý danh mục sản phẩm: tạo, chỉnh sửa, xóa, thay đổi trạng thái hoạt động.</w:t>
      </w:r>
    </w:p>
    <w:p w14:paraId="6C3A2E0B" w14:textId="77777777" w:rsidR="00E52CFD" w:rsidRPr="00E75BFD" w:rsidRDefault="00E52CFD" w:rsidP="00957E81">
      <w:pPr>
        <w:pStyle w:val="ListParagraph"/>
        <w:numPr>
          <w:ilvl w:val="0"/>
          <w:numId w:val="90"/>
        </w:numPr>
        <w:ind w:left="1080"/>
        <w:jc w:val="both"/>
        <w:rPr>
          <w:rFonts w:ascii="Times New Roman" w:hAnsi="Times New Roman" w:cs="Times New Roman"/>
          <w:sz w:val="26"/>
          <w:szCs w:val="26"/>
        </w:rPr>
      </w:pPr>
      <w:r w:rsidRPr="00E75BFD">
        <w:rPr>
          <w:rFonts w:ascii="Times New Roman" w:hAnsi="Times New Roman" w:cs="Times New Roman"/>
          <w:sz w:val="26"/>
          <w:szCs w:val="26"/>
        </w:rPr>
        <w:t>Admin quản lý thương hiệu: tạo mới, cập nhật, xóa, bật/tắt.</w:t>
      </w:r>
    </w:p>
    <w:p w14:paraId="0F053D55" w14:textId="77777777" w:rsidR="00E52CFD" w:rsidRPr="00E75BFD" w:rsidRDefault="00E52CFD" w:rsidP="00957E81">
      <w:pPr>
        <w:pStyle w:val="ListParagraph"/>
        <w:numPr>
          <w:ilvl w:val="0"/>
          <w:numId w:val="90"/>
        </w:numPr>
        <w:ind w:left="1080"/>
        <w:jc w:val="both"/>
        <w:rPr>
          <w:rFonts w:ascii="Times New Roman" w:hAnsi="Times New Roman" w:cs="Times New Roman"/>
          <w:sz w:val="26"/>
          <w:szCs w:val="26"/>
        </w:rPr>
      </w:pPr>
      <w:r w:rsidRPr="00E75BFD">
        <w:rPr>
          <w:rFonts w:ascii="Times New Roman" w:hAnsi="Times New Roman" w:cs="Times New Roman"/>
          <w:sz w:val="26"/>
          <w:szCs w:val="26"/>
        </w:rPr>
        <w:t>Admin quản lý merchant: phê duyệt merchant mới, chỉnh sửa thông tin merchant, khóa/mở khóa tài khoản hoặc cửa hàng của merchant.</w:t>
      </w:r>
    </w:p>
    <w:p w14:paraId="570E978E" w14:textId="77777777" w:rsidR="00E52CFD" w:rsidRPr="00E75BFD" w:rsidRDefault="00E52CFD" w:rsidP="00957E81">
      <w:pPr>
        <w:pStyle w:val="ListParagraph"/>
        <w:numPr>
          <w:ilvl w:val="0"/>
          <w:numId w:val="90"/>
        </w:numPr>
        <w:ind w:left="1080"/>
        <w:jc w:val="both"/>
        <w:rPr>
          <w:rFonts w:ascii="Times New Roman" w:hAnsi="Times New Roman" w:cs="Times New Roman"/>
          <w:sz w:val="26"/>
          <w:szCs w:val="26"/>
        </w:rPr>
      </w:pPr>
      <w:r w:rsidRPr="00E75BFD">
        <w:rPr>
          <w:rFonts w:ascii="Times New Roman" w:hAnsi="Times New Roman" w:cs="Times New Roman"/>
          <w:sz w:val="26"/>
          <w:szCs w:val="26"/>
        </w:rPr>
        <w:t>Merchant có thể tạo và quản lý sản phẩm thuộc cửa hàng của họ (thêm/chỉnh sửa/xóa, cập nhật giá, tồn kho, v.v.).</w:t>
      </w:r>
    </w:p>
    <w:p w14:paraId="65D90CD5" w14:textId="77777777" w:rsidR="00E52CFD" w:rsidRPr="00E75BFD" w:rsidRDefault="00E52CFD" w:rsidP="00957E81">
      <w:pPr>
        <w:pStyle w:val="ListParagraph"/>
        <w:numPr>
          <w:ilvl w:val="0"/>
          <w:numId w:val="90"/>
        </w:numPr>
        <w:ind w:left="1080"/>
        <w:jc w:val="both"/>
        <w:rPr>
          <w:rFonts w:ascii="Times New Roman" w:hAnsi="Times New Roman" w:cs="Times New Roman"/>
          <w:sz w:val="26"/>
          <w:szCs w:val="26"/>
        </w:rPr>
      </w:pPr>
      <w:r w:rsidRPr="00E75BFD">
        <w:rPr>
          <w:rFonts w:ascii="Times New Roman" w:hAnsi="Times New Roman" w:cs="Times New Roman"/>
          <w:sz w:val="26"/>
          <w:szCs w:val="26"/>
        </w:rPr>
        <w:t>Mỗi sản phẩm phải được liên kết với ít nhất một danh mục, một thương hiệu và (nếu mô hình yêu cầu) một merchant cụ thể.</w:t>
      </w:r>
    </w:p>
    <w:p w14:paraId="52CE36F2" w14:textId="290EA342" w:rsidR="00E52CFD" w:rsidRPr="00E75BFD" w:rsidRDefault="00E52CFD" w:rsidP="00957E81">
      <w:pPr>
        <w:pStyle w:val="ListParagraph"/>
        <w:numPr>
          <w:ilvl w:val="0"/>
          <w:numId w:val="90"/>
        </w:numPr>
        <w:ind w:left="1080"/>
        <w:jc w:val="both"/>
        <w:rPr>
          <w:rFonts w:ascii="Times New Roman" w:hAnsi="Times New Roman" w:cs="Times New Roman"/>
          <w:sz w:val="26"/>
          <w:szCs w:val="26"/>
        </w:rPr>
      </w:pPr>
      <w:r w:rsidRPr="00E75BFD">
        <w:rPr>
          <w:rFonts w:ascii="Times New Roman" w:hAnsi="Times New Roman" w:cs="Times New Roman"/>
          <w:sz w:val="26"/>
          <w:szCs w:val="26"/>
        </w:rPr>
        <w:t>Client có thể duyệt, tìm kiếm, lọc và xem chi tiết sản phẩm theo nhiều tiêu chí (danh mục, thương hiệu, merchant, giá, đánh giá, ...)</w:t>
      </w:r>
    </w:p>
    <w:p w14:paraId="4C1ECD83" w14:textId="1C0DF8B3" w:rsidR="00E52CFD" w:rsidRPr="00E75BFD" w:rsidRDefault="00E52CFD" w:rsidP="002C24CD">
      <w:pPr>
        <w:jc w:val="both"/>
        <w:rPr>
          <w:rFonts w:ascii="Times New Roman" w:hAnsi="Times New Roman" w:cs="Times New Roman"/>
          <w:sz w:val="26"/>
          <w:szCs w:val="26"/>
        </w:rPr>
      </w:pPr>
    </w:p>
    <w:p w14:paraId="54BEEE22" w14:textId="77777777" w:rsidR="00E52CFD" w:rsidRPr="00E75BFD" w:rsidRDefault="00E52CFD" w:rsidP="002C24CD">
      <w:pPr>
        <w:jc w:val="both"/>
        <w:rPr>
          <w:rFonts w:ascii="Times New Roman" w:hAnsi="Times New Roman" w:cs="Times New Roman"/>
          <w:sz w:val="26"/>
          <w:szCs w:val="26"/>
        </w:rPr>
      </w:pPr>
      <w:r w:rsidRPr="00E75BFD">
        <w:rPr>
          <w:rFonts w:ascii="Times New Roman" w:hAnsi="Times New Roman" w:cs="Times New Roman"/>
          <w:sz w:val="26"/>
          <w:szCs w:val="26"/>
        </w:rPr>
        <w:t>(3) Giỏ hàng và xử lý đơn hàng</w:t>
      </w:r>
    </w:p>
    <w:p w14:paraId="3BC27C7F" w14:textId="77777777" w:rsidR="00E52CFD" w:rsidRPr="00E75BFD" w:rsidRDefault="00E52CFD" w:rsidP="00957E81">
      <w:pPr>
        <w:pStyle w:val="ListParagraph"/>
        <w:numPr>
          <w:ilvl w:val="0"/>
          <w:numId w:val="91"/>
        </w:numPr>
        <w:ind w:left="1080"/>
        <w:jc w:val="both"/>
        <w:rPr>
          <w:rFonts w:ascii="Times New Roman" w:hAnsi="Times New Roman" w:cs="Times New Roman"/>
          <w:sz w:val="26"/>
          <w:szCs w:val="26"/>
        </w:rPr>
      </w:pPr>
      <w:r w:rsidRPr="00E75BFD">
        <w:rPr>
          <w:rFonts w:ascii="Times New Roman" w:hAnsi="Times New Roman" w:cs="Times New Roman"/>
          <w:sz w:val="26"/>
          <w:szCs w:val="26"/>
        </w:rPr>
        <w:t>Client có thể thêm sản phẩm vào giỏ hàng, cập nhật số lượng hoặc xóa sản phẩm khỏi giỏ.</w:t>
      </w:r>
    </w:p>
    <w:p w14:paraId="2F2EEE6D" w14:textId="77777777" w:rsidR="00E52CFD" w:rsidRPr="00E75BFD" w:rsidRDefault="00E52CFD" w:rsidP="00957E81">
      <w:pPr>
        <w:pStyle w:val="ListParagraph"/>
        <w:numPr>
          <w:ilvl w:val="0"/>
          <w:numId w:val="91"/>
        </w:numPr>
        <w:ind w:left="1080"/>
        <w:jc w:val="both"/>
        <w:rPr>
          <w:rFonts w:ascii="Times New Roman" w:hAnsi="Times New Roman" w:cs="Times New Roman"/>
          <w:sz w:val="26"/>
          <w:szCs w:val="26"/>
        </w:rPr>
      </w:pPr>
      <w:r w:rsidRPr="00E75BFD">
        <w:rPr>
          <w:rFonts w:ascii="Times New Roman" w:hAnsi="Times New Roman" w:cs="Times New Roman"/>
          <w:sz w:val="26"/>
          <w:szCs w:val="26"/>
        </w:rPr>
        <w:t>Hệ thống hiển thị tổng chi phí ước tính, bao gồm giá sản phẩm, phí vận chuyển và giảm giá (nếu có).</w:t>
      </w:r>
    </w:p>
    <w:p w14:paraId="367DA0B8" w14:textId="77777777" w:rsidR="00E52CFD" w:rsidRPr="00E75BFD" w:rsidRDefault="00E52CFD" w:rsidP="00957E81">
      <w:pPr>
        <w:pStyle w:val="ListParagraph"/>
        <w:numPr>
          <w:ilvl w:val="0"/>
          <w:numId w:val="91"/>
        </w:numPr>
        <w:ind w:left="1080"/>
        <w:jc w:val="both"/>
        <w:rPr>
          <w:rFonts w:ascii="Times New Roman" w:hAnsi="Times New Roman" w:cs="Times New Roman"/>
          <w:sz w:val="26"/>
          <w:szCs w:val="26"/>
        </w:rPr>
      </w:pPr>
      <w:r w:rsidRPr="00E75BFD">
        <w:rPr>
          <w:rFonts w:ascii="Times New Roman" w:hAnsi="Times New Roman" w:cs="Times New Roman"/>
          <w:sz w:val="26"/>
          <w:szCs w:val="26"/>
        </w:rPr>
        <w:t>Khi đặt hàng, hệ thống phải kiểm tra tồn kho của từng sản phẩm và cập nhật tồn kho sau khi đơn hàng được tạo.</w:t>
      </w:r>
    </w:p>
    <w:p w14:paraId="0C8B7383" w14:textId="77777777" w:rsidR="00E52CFD" w:rsidRPr="00E75BFD" w:rsidRDefault="00E52CFD" w:rsidP="00957E81">
      <w:pPr>
        <w:pStyle w:val="ListParagraph"/>
        <w:numPr>
          <w:ilvl w:val="0"/>
          <w:numId w:val="91"/>
        </w:numPr>
        <w:ind w:left="1080"/>
        <w:jc w:val="both"/>
        <w:rPr>
          <w:rFonts w:ascii="Times New Roman" w:hAnsi="Times New Roman" w:cs="Times New Roman"/>
          <w:sz w:val="26"/>
          <w:szCs w:val="26"/>
        </w:rPr>
      </w:pPr>
      <w:r w:rsidRPr="00E75BFD">
        <w:rPr>
          <w:rFonts w:ascii="Times New Roman" w:hAnsi="Times New Roman" w:cs="Times New Roman"/>
          <w:sz w:val="26"/>
          <w:szCs w:val="26"/>
        </w:rPr>
        <w:t>Một đơn hàng mới tạo phải lưu trữ: thông tin khách hàng, danh sách sản phẩm, số lượng, merchant liên quan đến từng sản phẩm, tổng chi phí và trạng thái ban đầu của đơn hàng.</w:t>
      </w:r>
    </w:p>
    <w:p w14:paraId="5CDB12B3" w14:textId="5F0ABE6C" w:rsidR="00E52CFD" w:rsidRPr="00E75BFD" w:rsidRDefault="00E52CFD" w:rsidP="002C24CD">
      <w:pPr>
        <w:jc w:val="both"/>
        <w:rPr>
          <w:rFonts w:ascii="Times New Roman" w:hAnsi="Times New Roman" w:cs="Times New Roman"/>
          <w:sz w:val="26"/>
          <w:szCs w:val="26"/>
        </w:rPr>
      </w:pPr>
    </w:p>
    <w:p w14:paraId="5B693A03" w14:textId="77777777" w:rsidR="00E52CFD" w:rsidRPr="00E75BFD" w:rsidRDefault="00E52CFD" w:rsidP="002C24CD">
      <w:pPr>
        <w:jc w:val="both"/>
        <w:rPr>
          <w:rFonts w:ascii="Times New Roman" w:hAnsi="Times New Roman" w:cs="Times New Roman"/>
          <w:sz w:val="26"/>
          <w:szCs w:val="26"/>
        </w:rPr>
      </w:pPr>
      <w:r w:rsidRPr="00E75BFD">
        <w:rPr>
          <w:rFonts w:ascii="Times New Roman" w:hAnsi="Times New Roman" w:cs="Times New Roman"/>
          <w:sz w:val="26"/>
          <w:szCs w:val="26"/>
        </w:rPr>
        <w:t>(4) Lịch sử đơn hàng và trạng thái</w:t>
      </w:r>
    </w:p>
    <w:p w14:paraId="6EE36EE3" w14:textId="77777777" w:rsidR="00E52CFD" w:rsidRPr="00E75BFD" w:rsidRDefault="00E52CFD" w:rsidP="00957E81">
      <w:pPr>
        <w:pStyle w:val="ListParagraph"/>
        <w:numPr>
          <w:ilvl w:val="0"/>
          <w:numId w:val="92"/>
        </w:numPr>
        <w:ind w:left="1080"/>
        <w:jc w:val="both"/>
        <w:rPr>
          <w:rFonts w:ascii="Times New Roman" w:hAnsi="Times New Roman" w:cs="Times New Roman"/>
          <w:sz w:val="26"/>
          <w:szCs w:val="26"/>
        </w:rPr>
      </w:pPr>
      <w:r w:rsidRPr="00E75BFD">
        <w:rPr>
          <w:rFonts w:ascii="Times New Roman" w:hAnsi="Times New Roman" w:cs="Times New Roman"/>
          <w:sz w:val="26"/>
          <w:szCs w:val="26"/>
        </w:rPr>
        <w:t>Khách hàng có thể xem danh sách đơn hàng của riêng họ và xem chi tiết từng đơn.</w:t>
      </w:r>
    </w:p>
    <w:p w14:paraId="2621E697" w14:textId="77777777" w:rsidR="00E52CFD" w:rsidRPr="00E75BFD" w:rsidRDefault="00E52CFD" w:rsidP="00957E81">
      <w:pPr>
        <w:pStyle w:val="ListParagraph"/>
        <w:numPr>
          <w:ilvl w:val="0"/>
          <w:numId w:val="92"/>
        </w:numPr>
        <w:ind w:left="1080"/>
        <w:jc w:val="both"/>
        <w:rPr>
          <w:rFonts w:ascii="Times New Roman" w:hAnsi="Times New Roman" w:cs="Times New Roman"/>
          <w:sz w:val="26"/>
          <w:szCs w:val="26"/>
        </w:rPr>
      </w:pPr>
      <w:r w:rsidRPr="00E75BFD">
        <w:rPr>
          <w:rFonts w:ascii="Times New Roman" w:hAnsi="Times New Roman" w:cs="Times New Roman"/>
          <w:sz w:val="26"/>
          <w:szCs w:val="26"/>
        </w:rPr>
        <w:t>Admin có thể xem tất cả đơn hàng và lọc/tìm kiếm theo nhiều tiêu chí (thời gian, trạng thái, khách hàng, merchant, v.v.).</w:t>
      </w:r>
    </w:p>
    <w:p w14:paraId="7D97E686" w14:textId="77777777" w:rsidR="00E52CFD" w:rsidRPr="00E75BFD" w:rsidRDefault="00E52CFD" w:rsidP="00957E81">
      <w:pPr>
        <w:pStyle w:val="ListParagraph"/>
        <w:numPr>
          <w:ilvl w:val="0"/>
          <w:numId w:val="92"/>
        </w:numPr>
        <w:ind w:left="1080"/>
        <w:jc w:val="both"/>
        <w:rPr>
          <w:rFonts w:ascii="Times New Roman" w:hAnsi="Times New Roman" w:cs="Times New Roman"/>
          <w:sz w:val="26"/>
          <w:szCs w:val="26"/>
        </w:rPr>
      </w:pPr>
      <w:r w:rsidRPr="00E75BFD">
        <w:rPr>
          <w:rFonts w:ascii="Times New Roman" w:hAnsi="Times New Roman" w:cs="Times New Roman"/>
          <w:sz w:val="26"/>
          <w:szCs w:val="26"/>
        </w:rPr>
        <w:lastRenderedPageBreak/>
        <w:t>Merchant có thể xem danh sách các đơn hàng liên quan đến sản phẩm trong cửa hàng của họ.</w:t>
      </w:r>
    </w:p>
    <w:p w14:paraId="4773A14F" w14:textId="77777777" w:rsidR="00E52CFD" w:rsidRPr="00E75BFD" w:rsidRDefault="00E52CFD" w:rsidP="00957E81">
      <w:pPr>
        <w:pStyle w:val="ListParagraph"/>
        <w:numPr>
          <w:ilvl w:val="0"/>
          <w:numId w:val="92"/>
        </w:numPr>
        <w:ind w:left="1080"/>
        <w:jc w:val="both"/>
        <w:rPr>
          <w:rFonts w:ascii="Times New Roman" w:hAnsi="Times New Roman" w:cs="Times New Roman"/>
          <w:sz w:val="26"/>
          <w:szCs w:val="26"/>
        </w:rPr>
      </w:pPr>
      <w:r w:rsidRPr="00E75BFD">
        <w:rPr>
          <w:rFonts w:ascii="Times New Roman" w:hAnsi="Times New Roman" w:cs="Times New Roman"/>
          <w:sz w:val="26"/>
          <w:szCs w:val="26"/>
        </w:rPr>
        <w:t>Admin có thể cập nhật trạng thái đơn hàng và ghi lại lý do khi hủy đơn.</w:t>
      </w:r>
    </w:p>
    <w:p w14:paraId="3A002CA4" w14:textId="77777777" w:rsidR="00E52CFD" w:rsidRPr="00E75BFD" w:rsidRDefault="00E52CFD" w:rsidP="00957E81">
      <w:pPr>
        <w:pStyle w:val="ListParagraph"/>
        <w:numPr>
          <w:ilvl w:val="0"/>
          <w:numId w:val="92"/>
        </w:numPr>
        <w:ind w:left="1080"/>
        <w:jc w:val="both"/>
        <w:rPr>
          <w:rFonts w:ascii="Times New Roman" w:hAnsi="Times New Roman" w:cs="Times New Roman"/>
          <w:sz w:val="26"/>
          <w:szCs w:val="26"/>
        </w:rPr>
      </w:pPr>
      <w:r w:rsidRPr="00E75BFD">
        <w:rPr>
          <w:rFonts w:ascii="Times New Roman" w:hAnsi="Times New Roman" w:cs="Times New Roman"/>
          <w:sz w:val="26"/>
          <w:szCs w:val="26"/>
        </w:rPr>
        <w:t>Khách hàng có thể yêu cầu hủy đơn hàng nếu đơn đang ở trạng thái cho phép (ví dụ: chưa giao).</w:t>
      </w:r>
    </w:p>
    <w:p w14:paraId="33BD5A5C" w14:textId="3A381571" w:rsidR="00E52CFD" w:rsidRPr="00E75BFD" w:rsidRDefault="00E52CFD" w:rsidP="002C24CD">
      <w:pPr>
        <w:jc w:val="both"/>
        <w:rPr>
          <w:rFonts w:ascii="Times New Roman" w:hAnsi="Times New Roman" w:cs="Times New Roman"/>
          <w:sz w:val="26"/>
          <w:szCs w:val="26"/>
        </w:rPr>
      </w:pPr>
    </w:p>
    <w:p w14:paraId="0240398B" w14:textId="77777777" w:rsidR="00E52CFD" w:rsidRPr="00E75BFD" w:rsidRDefault="00E52CFD" w:rsidP="002C24CD">
      <w:pPr>
        <w:jc w:val="both"/>
        <w:rPr>
          <w:rFonts w:ascii="Times New Roman" w:hAnsi="Times New Roman" w:cs="Times New Roman"/>
          <w:sz w:val="26"/>
          <w:szCs w:val="26"/>
        </w:rPr>
      </w:pPr>
      <w:r w:rsidRPr="00E75BFD">
        <w:rPr>
          <w:rFonts w:ascii="Times New Roman" w:hAnsi="Times New Roman" w:cs="Times New Roman"/>
          <w:sz w:val="26"/>
          <w:szCs w:val="26"/>
        </w:rPr>
        <w:t>(5) Đánh giá và nhận xét sản phẩm</w:t>
      </w:r>
    </w:p>
    <w:p w14:paraId="74EC2CDC" w14:textId="77777777" w:rsidR="00E52CFD" w:rsidRPr="00E75BFD" w:rsidRDefault="00E52CFD" w:rsidP="00957E81">
      <w:pPr>
        <w:pStyle w:val="ListParagraph"/>
        <w:numPr>
          <w:ilvl w:val="0"/>
          <w:numId w:val="93"/>
        </w:numPr>
        <w:ind w:left="1080"/>
        <w:jc w:val="both"/>
        <w:rPr>
          <w:rFonts w:ascii="Times New Roman" w:hAnsi="Times New Roman" w:cs="Times New Roman"/>
          <w:sz w:val="26"/>
          <w:szCs w:val="26"/>
        </w:rPr>
      </w:pPr>
      <w:r w:rsidRPr="00E75BFD">
        <w:rPr>
          <w:rFonts w:ascii="Times New Roman" w:hAnsi="Times New Roman" w:cs="Times New Roman"/>
          <w:sz w:val="26"/>
          <w:szCs w:val="26"/>
        </w:rPr>
        <w:t>Khách hàng chỉ có thể đánh giá sản phẩm mà họ thực sự đã mua.</w:t>
      </w:r>
    </w:p>
    <w:p w14:paraId="2381E9F0" w14:textId="048001A1" w:rsidR="00E52CFD" w:rsidRPr="00E75BFD" w:rsidRDefault="00E52CFD" w:rsidP="00957E81">
      <w:pPr>
        <w:pStyle w:val="ListParagraph"/>
        <w:numPr>
          <w:ilvl w:val="0"/>
          <w:numId w:val="93"/>
        </w:numPr>
        <w:ind w:left="1080"/>
        <w:jc w:val="both"/>
        <w:rPr>
          <w:rFonts w:ascii="Times New Roman" w:hAnsi="Times New Roman" w:cs="Times New Roman"/>
          <w:sz w:val="26"/>
          <w:szCs w:val="26"/>
        </w:rPr>
      </w:pPr>
      <w:r w:rsidRPr="00E75BFD">
        <w:rPr>
          <w:rFonts w:ascii="Times New Roman" w:hAnsi="Times New Roman" w:cs="Times New Roman"/>
          <w:sz w:val="26"/>
          <w:szCs w:val="26"/>
        </w:rPr>
        <w:t>Mỗi đánh giá bao gồm số sao (1-5) và một nhận xét văn bản tùy chọn.</w:t>
      </w:r>
    </w:p>
    <w:p w14:paraId="49F869E3" w14:textId="77777777" w:rsidR="00E52CFD" w:rsidRPr="00E75BFD" w:rsidRDefault="00E52CFD" w:rsidP="00957E81">
      <w:pPr>
        <w:pStyle w:val="ListParagraph"/>
        <w:numPr>
          <w:ilvl w:val="0"/>
          <w:numId w:val="93"/>
        </w:numPr>
        <w:ind w:left="1080"/>
        <w:jc w:val="both"/>
        <w:rPr>
          <w:rFonts w:ascii="Times New Roman" w:hAnsi="Times New Roman" w:cs="Times New Roman"/>
          <w:sz w:val="26"/>
          <w:szCs w:val="26"/>
        </w:rPr>
      </w:pPr>
      <w:r w:rsidRPr="00E75BFD">
        <w:rPr>
          <w:rFonts w:ascii="Times New Roman" w:hAnsi="Times New Roman" w:cs="Times New Roman"/>
          <w:sz w:val="26"/>
          <w:szCs w:val="26"/>
        </w:rPr>
        <w:t>Trang chi tiết sản phẩm hiển thị điểm đánh giá trung bình và danh sách đánh giá.</w:t>
      </w:r>
    </w:p>
    <w:p w14:paraId="5A03112A" w14:textId="77777777" w:rsidR="00E52CFD" w:rsidRPr="00E75BFD" w:rsidRDefault="00E52CFD" w:rsidP="00957E81">
      <w:pPr>
        <w:pStyle w:val="ListParagraph"/>
        <w:numPr>
          <w:ilvl w:val="0"/>
          <w:numId w:val="93"/>
        </w:numPr>
        <w:ind w:left="1080"/>
        <w:jc w:val="both"/>
        <w:rPr>
          <w:rFonts w:ascii="Times New Roman" w:hAnsi="Times New Roman" w:cs="Times New Roman"/>
          <w:sz w:val="26"/>
          <w:szCs w:val="26"/>
        </w:rPr>
      </w:pPr>
      <w:r w:rsidRPr="00E75BFD">
        <w:rPr>
          <w:rFonts w:ascii="Times New Roman" w:hAnsi="Times New Roman" w:cs="Times New Roman"/>
          <w:sz w:val="26"/>
          <w:szCs w:val="26"/>
        </w:rPr>
        <w:t>Merchant và admin có thể theo dõi các đánh giá liên quan để cải thiện sản phẩm/dịch vụ và xử lý các trường hợp vi phạm hoặc spam khi cần.</w:t>
      </w:r>
    </w:p>
    <w:p w14:paraId="42B66115" w14:textId="149B7296" w:rsidR="00E52CFD" w:rsidRPr="00E75BFD" w:rsidRDefault="00E52CFD" w:rsidP="002C24CD">
      <w:pPr>
        <w:jc w:val="both"/>
        <w:rPr>
          <w:rFonts w:ascii="Times New Roman" w:hAnsi="Times New Roman" w:cs="Times New Roman"/>
          <w:sz w:val="26"/>
          <w:szCs w:val="26"/>
        </w:rPr>
      </w:pPr>
    </w:p>
    <w:p w14:paraId="69B740E3" w14:textId="77777777" w:rsidR="00E52CFD" w:rsidRPr="00E75BFD" w:rsidRDefault="00E52CFD" w:rsidP="002C24CD">
      <w:pPr>
        <w:jc w:val="both"/>
        <w:rPr>
          <w:rFonts w:ascii="Times New Roman" w:hAnsi="Times New Roman" w:cs="Times New Roman"/>
          <w:sz w:val="26"/>
          <w:szCs w:val="26"/>
        </w:rPr>
      </w:pPr>
      <w:r w:rsidRPr="00E75BFD">
        <w:rPr>
          <w:rFonts w:ascii="Times New Roman" w:hAnsi="Times New Roman" w:cs="Times New Roman"/>
          <w:sz w:val="26"/>
          <w:szCs w:val="26"/>
        </w:rPr>
        <w:t>(6) Hỗ trợ khách hàng</w:t>
      </w:r>
    </w:p>
    <w:p w14:paraId="364131A3" w14:textId="77777777" w:rsidR="00E52CFD" w:rsidRPr="00E75BFD" w:rsidRDefault="00E52CFD" w:rsidP="00957E81">
      <w:pPr>
        <w:pStyle w:val="ListParagraph"/>
        <w:numPr>
          <w:ilvl w:val="0"/>
          <w:numId w:val="94"/>
        </w:numPr>
        <w:ind w:left="1080"/>
        <w:jc w:val="both"/>
        <w:rPr>
          <w:rFonts w:ascii="Times New Roman" w:hAnsi="Times New Roman" w:cs="Times New Roman"/>
          <w:sz w:val="26"/>
          <w:szCs w:val="26"/>
        </w:rPr>
      </w:pPr>
      <w:r w:rsidRPr="00E75BFD">
        <w:rPr>
          <w:rFonts w:ascii="Times New Roman" w:hAnsi="Times New Roman" w:cs="Times New Roman"/>
          <w:sz w:val="26"/>
          <w:szCs w:val="26"/>
        </w:rPr>
        <w:t>Khách hàng có thể gửi yêu cầu hỗ trợ hoặc phản hồi thông qua biểu mẫu liên hệ/hỗ trợ.</w:t>
      </w:r>
    </w:p>
    <w:p w14:paraId="7E1A06A3" w14:textId="77777777" w:rsidR="00E52CFD" w:rsidRPr="00E75BFD" w:rsidRDefault="00E52CFD" w:rsidP="00957E81">
      <w:pPr>
        <w:pStyle w:val="ListParagraph"/>
        <w:numPr>
          <w:ilvl w:val="0"/>
          <w:numId w:val="94"/>
        </w:numPr>
        <w:ind w:left="1080"/>
        <w:jc w:val="both"/>
        <w:rPr>
          <w:rFonts w:ascii="Times New Roman" w:hAnsi="Times New Roman" w:cs="Times New Roman"/>
          <w:sz w:val="26"/>
          <w:szCs w:val="26"/>
        </w:rPr>
      </w:pPr>
      <w:r w:rsidRPr="00E75BFD">
        <w:rPr>
          <w:rFonts w:ascii="Times New Roman" w:hAnsi="Times New Roman" w:cs="Times New Roman"/>
          <w:sz w:val="26"/>
          <w:szCs w:val="26"/>
        </w:rPr>
        <w:t>Admin có thể xem danh sách ticket hỗ trợ, cập nhật trạng thái của chúng (mới, đang xử lý, đã giải quyết) và phản hồi khách hàng.</w:t>
      </w:r>
    </w:p>
    <w:p w14:paraId="3A529783" w14:textId="4B10E7A7" w:rsidR="00E52CFD" w:rsidRPr="00E75BFD" w:rsidRDefault="00E52CFD" w:rsidP="00957E81">
      <w:pPr>
        <w:pStyle w:val="ListParagraph"/>
        <w:numPr>
          <w:ilvl w:val="0"/>
          <w:numId w:val="94"/>
        </w:numPr>
        <w:ind w:left="1080"/>
        <w:jc w:val="both"/>
        <w:rPr>
          <w:rFonts w:ascii="Times New Roman" w:hAnsi="Times New Roman" w:cs="Times New Roman"/>
          <w:sz w:val="26"/>
          <w:szCs w:val="26"/>
        </w:rPr>
      </w:pPr>
      <w:r w:rsidRPr="00E75BFD">
        <w:rPr>
          <w:rFonts w:ascii="Times New Roman" w:hAnsi="Times New Roman" w:cs="Times New Roman"/>
          <w:sz w:val="26"/>
          <w:szCs w:val="26"/>
        </w:rPr>
        <w:t>Tùy mô hình, merchant có thể tham gia xử lý các ticket liên quan đến đơn hàng/sản phẩm thuộc cửa hàng của họ (do admin phân công).</w:t>
      </w:r>
    </w:p>
    <w:p w14:paraId="1DA351FF" w14:textId="6293C297" w:rsidR="00E52CFD" w:rsidRPr="00E75BFD" w:rsidRDefault="00E52CFD" w:rsidP="002C24CD">
      <w:pPr>
        <w:jc w:val="both"/>
        <w:rPr>
          <w:rFonts w:ascii="Times New Roman" w:hAnsi="Times New Roman" w:cs="Times New Roman"/>
          <w:sz w:val="26"/>
          <w:szCs w:val="26"/>
        </w:rPr>
      </w:pPr>
      <w:r w:rsidRPr="00E75BFD">
        <w:rPr>
          <w:rFonts w:ascii="Times New Roman" w:hAnsi="Times New Roman" w:cs="Times New Roman"/>
          <w:sz w:val="26"/>
          <w:szCs w:val="26"/>
        </w:rPr>
        <w:t>Các nhóm yêu cầu này sẽ được trình bày chi tiết hơn ở các chương tiếp theo thông qua mô hình use case, thiết kế kiến trúc và đặc biệt là thiết kế test case, nhằm đảm bảo rằng mỗi chức năng quan trọng đều được xác minh bằng các hoạt động kiểm thử tương ứng.</w:t>
      </w:r>
    </w:p>
    <w:p w14:paraId="0EAC96BD" w14:textId="4AAC64E9" w:rsidR="00B11C61" w:rsidRPr="00E75BFD" w:rsidRDefault="00B11C61" w:rsidP="002C24CD">
      <w:pPr>
        <w:pStyle w:val="Heading2"/>
        <w:jc w:val="both"/>
        <w:rPr>
          <w:lang w:val="vi-VN"/>
        </w:rPr>
      </w:pPr>
      <w:bookmarkStart w:id="6" w:name="_Toc211453493"/>
      <w:r w:rsidRPr="00E75BFD">
        <w:rPr>
          <w:lang w:val="vi-VN"/>
        </w:rPr>
        <w:t>1.</w:t>
      </w:r>
      <w:r w:rsidR="000E07F1" w:rsidRPr="00E75BFD">
        <w:rPr>
          <w:lang w:val="vi-VN"/>
        </w:rPr>
        <w:t>3.</w:t>
      </w:r>
      <w:r w:rsidRPr="00E75BFD">
        <w:rPr>
          <w:lang w:val="vi-VN"/>
        </w:rPr>
        <w:t xml:space="preserve"> </w:t>
      </w:r>
      <w:bookmarkEnd w:id="6"/>
      <w:r w:rsidR="00F10015" w:rsidRPr="00E75BFD">
        <w:rPr>
          <w:lang w:val="vi-VN"/>
        </w:rPr>
        <w:t>Phạm vi của Hệ thống</w:t>
      </w:r>
    </w:p>
    <w:p w14:paraId="743CF26C" w14:textId="0D9ACB83" w:rsidR="0047681A" w:rsidRPr="00E75BFD" w:rsidRDefault="0047681A" w:rsidP="002C24CD">
      <w:pPr>
        <w:pStyle w:val="Heading3"/>
        <w:jc w:val="both"/>
        <w:rPr>
          <w:lang w:val="vi-VN"/>
        </w:rPr>
      </w:pPr>
      <w:r w:rsidRPr="00E75BFD">
        <w:rPr>
          <w:lang w:val="vi-VN"/>
        </w:rPr>
        <w:t xml:space="preserve">1.3.1. </w:t>
      </w:r>
      <w:r w:rsidR="00F10015" w:rsidRPr="00E75BFD">
        <w:rPr>
          <w:lang w:val="vi-VN"/>
        </w:rPr>
        <w:t>Mục tiêu của Dự án</w:t>
      </w:r>
    </w:p>
    <w:p w14:paraId="234D5D62" w14:textId="77777777" w:rsidR="00F10015" w:rsidRPr="00E75BFD" w:rsidRDefault="00F10015" w:rsidP="002C24CD">
      <w:pPr>
        <w:jc w:val="both"/>
        <w:rPr>
          <w:rFonts w:ascii="Times New Roman" w:hAnsi="Times New Roman" w:cs="Times New Roman"/>
          <w:sz w:val="26"/>
          <w:szCs w:val="26"/>
        </w:rPr>
      </w:pPr>
      <w:r w:rsidRPr="00E75BFD">
        <w:rPr>
          <w:rFonts w:ascii="Times New Roman" w:hAnsi="Times New Roman" w:cs="Times New Roman"/>
          <w:sz w:val="26"/>
          <w:szCs w:val="26"/>
        </w:rPr>
        <w:t xml:space="preserve">Dự án </w:t>
      </w:r>
      <w:r w:rsidRPr="00E75BFD">
        <w:rPr>
          <w:rFonts w:ascii="Times New Roman" w:hAnsi="Times New Roman" w:cs="Times New Roman"/>
          <w:i/>
          <w:iCs/>
          <w:sz w:val="26"/>
          <w:szCs w:val="26"/>
        </w:rPr>
        <w:t>“Xây dựng và Kiểm thử Ứng dụng Web MERN Store sử dụng quy trình CI/CD và phương pháp Agile”</w:t>
      </w:r>
      <w:r w:rsidRPr="00E75BFD">
        <w:rPr>
          <w:rFonts w:ascii="Times New Roman" w:hAnsi="Times New Roman" w:cs="Times New Roman"/>
          <w:sz w:val="26"/>
          <w:szCs w:val="26"/>
        </w:rPr>
        <w:t xml:space="preserve"> không chỉ nhằm xây dựng một website thương mại điện tử có thể hoạt động được, mà còn tập trung vào việc áp dụng </w:t>
      </w:r>
      <w:r w:rsidRPr="00E75BFD">
        <w:rPr>
          <w:rFonts w:ascii="Times New Roman" w:hAnsi="Times New Roman" w:cs="Times New Roman"/>
          <w:i/>
          <w:iCs/>
          <w:sz w:val="26"/>
          <w:szCs w:val="26"/>
        </w:rPr>
        <w:t>quy trình kiểm thử phần mềm đầy đủ, thực hành Agile, và CI/CD</w:t>
      </w:r>
      <w:r w:rsidRPr="00E75BFD">
        <w:rPr>
          <w:rFonts w:ascii="Times New Roman" w:hAnsi="Times New Roman" w:cs="Times New Roman"/>
          <w:sz w:val="26"/>
          <w:szCs w:val="26"/>
        </w:rPr>
        <w:t xml:space="preserve"> trên một hệ thống có nhiều vai trò người dùng (Client – Merchant – Admin).</w:t>
      </w:r>
    </w:p>
    <w:p w14:paraId="3E078255" w14:textId="524F2D83" w:rsidR="00F10015" w:rsidRPr="00E75BFD" w:rsidRDefault="00F10015" w:rsidP="002C24CD">
      <w:pPr>
        <w:jc w:val="both"/>
        <w:rPr>
          <w:rFonts w:ascii="Times New Roman" w:hAnsi="Times New Roman" w:cs="Times New Roman"/>
          <w:sz w:val="26"/>
          <w:szCs w:val="26"/>
        </w:rPr>
      </w:pPr>
      <w:r w:rsidRPr="00E75BFD">
        <w:rPr>
          <w:rFonts w:ascii="Times New Roman" w:hAnsi="Times New Roman" w:cs="Times New Roman"/>
          <w:sz w:val="26"/>
          <w:szCs w:val="26"/>
        </w:rPr>
        <w:t>Các mục tiêu chính có thể được chia thành ba nhóm:</w:t>
      </w:r>
    </w:p>
    <w:p w14:paraId="411FD79D" w14:textId="77777777" w:rsidR="00F10015" w:rsidRPr="00E75BFD" w:rsidRDefault="00F10015"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a) Mục tiêu liên quan đến hệ thống</w:t>
      </w:r>
    </w:p>
    <w:p w14:paraId="7D9F689D" w14:textId="77777777" w:rsidR="00F10015" w:rsidRPr="00E75BFD" w:rsidRDefault="00F10015" w:rsidP="002C24CD">
      <w:pPr>
        <w:jc w:val="both"/>
        <w:rPr>
          <w:rFonts w:ascii="Times New Roman" w:hAnsi="Times New Roman" w:cs="Times New Roman"/>
          <w:sz w:val="26"/>
          <w:szCs w:val="26"/>
        </w:rPr>
      </w:pPr>
      <w:r w:rsidRPr="00E75BFD">
        <w:rPr>
          <w:rFonts w:ascii="Times New Roman" w:hAnsi="Times New Roman" w:cs="Times New Roman"/>
          <w:sz w:val="26"/>
          <w:szCs w:val="26"/>
        </w:rPr>
        <w:t>Xây dựng, hoàn thiện và tinh chỉnh hệ thống MERN Store sao cho:</w:t>
      </w:r>
    </w:p>
    <w:p w14:paraId="677D5348" w14:textId="77777777" w:rsidR="00F10015" w:rsidRPr="00E75BFD" w:rsidRDefault="00F10015" w:rsidP="00957E81">
      <w:pPr>
        <w:pStyle w:val="ListParagraph"/>
        <w:numPr>
          <w:ilvl w:val="0"/>
          <w:numId w:val="95"/>
        </w:numPr>
        <w:ind w:left="1080"/>
        <w:jc w:val="both"/>
        <w:rPr>
          <w:rFonts w:ascii="Times New Roman" w:hAnsi="Times New Roman" w:cs="Times New Roman"/>
          <w:sz w:val="26"/>
          <w:szCs w:val="26"/>
        </w:rPr>
      </w:pPr>
      <w:r w:rsidRPr="00E75BFD">
        <w:rPr>
          <w:rFonts w:ascii="Times New Roman" w:hAnsi="Times New Roman" w:cs="Times New Roman"/>
          <w:sz w:val="26"/>
          <w:szCs w:val="26"/>
        </w:rPr>
        <w:lastRenderedPageBreak/>
        <w:t>Hỗ trợ đầy đủ các quy trình nghiệp vụ dành cho Khách hàng (Client): tìm kiếm sản phẩm, giỏ hàng, đặt hàng, theo dõi đơn hàng, đánh giá, v.v.</w:t>
      </w:r>
    </w:p>
    <w:p w14:paraId="4DF0E1EC" w14:textId="77777777" w:rsidR="00F10015" w:rsidRPr="00E75BFD" w:rsidRDefault="00F10015" w:rsidP="00957E81">
      <w:pPr>
        <w:pStyle w:val="ListParagraph"/>
        <w:numPr>
          <w:ilvl w:val="0"/>
          <w:numId w:val="95"/>
        </w:numPr>
        <w:ind w:left="1080"/>
        <w:jc w:val="both"/>
        <w:rPr>
          <w:rFonts w:ascii="Times New Roman" w:hAnsi="Times New Roman" w:cs="Times New Roman"/>
          <w:sz w:val="26"/>
          <w:szCs w:val="26"/>
        </w:rPr>
      </w:pPr>
      <w:r w:rsidRPr="00E75BFD">
        <w:rPr>
          <w:rFonts w:ascii="Times New Roman" w:hAnsi="Times New Roman" w:cs="Times New Roman"/>
          <w:sz w:val="26"/>
          <w:szCs w:val="26"/>
        </w:rPr>
        <w:t>Hỗ trợ Merchant: quản lý thông tin cửa hàng, quản lý danh mục sản phẩm của riêng họ, theo dõi các đơn hàng liên quan, giám sát doanh thu và đánh giá.</w:t>
      </w:r>
    </w:p>
    <w:p w14:paraId="2D1802BC" w14:textId="77777777" w:rsidR="00F10015" w:rsidRPr="00E75BFD" w:rsidRDefault="00F10015" w:rsidP="00957E81">
      <w:pPr>
        <w:pStyle w:val="ListParagraph"/>
        <w:numPr>
          <w:ilvl w:val="0"/>
          <w:numId w:val="95"/>
        </w:numPr>
        <w:ind w:left="1080"/>
        <w:jc w:val="both"/>
        <w:rPr>
          <w:rFonts w:ascii="Times New Roman" w:hAnsi="Times New Roman" w:cs="Times New Roman"/>
          <w:sz w:val="26"/>
          <w:szCs w:val="26"/>
        </w:rPr>
      </w:pPr>
      <w:r w:rsidRPr="00E75BFD">
        <w:rPr>
          <w:rFonts w:ascii="Times New Roman" w:hAnsi="Times New Roman" w:cs="Times New Roman"/>
          <w:sz w:val="26"/>
          <w:szCs w:val="26"/>
        </w:rPr>
        <w:t>Hỗ trợ Quản trị viên (Admin): quản lý danh mục, thương hiệu, merchant, khách hàng, đơn hàng, đánh giá, ticket hỗ trợ và các cấu hình tổng thể của hệ thống.</w:t>
      </w:r>
    </w:p>
    <w:p w14:paraId="0D2DC4A3" w14:textId="77777777" w:rsidR="00F10015" w:rsidRPr="00E75BFD" w:rsidRDefault="00F10015" w:rsidP="002C24CD">
      <w:pPr>
        <w:jc w:val="both"/>
        <w:rPr>
          <w:rFonts w:ascii="Times New Roman" w:hAnsi="Times New Roman" w:cs="Times New Roman"/>
          <w:sz w:val="26"/>
          <w:szCs w:val="26"/>
        </w:rPr>
      </w:pPr>
      <w:r w:rsidRPr="00E75BFD">
        <w:rPr>
          <w:rFonts w:ascii="Times New Roman" w:hAnsi="Times New Roman" w:cs="Times New Roman"/>
          <w:sz w:val="26"/>
          <w:szCs w:val="26"/>
        </w:rPr>
        <w:t>Đảm bảo hệ thống có kiến trúc rõ ràng, mã nguồn dễ bảo trì và mở rộng, phù hợp cho việc bổ sung tính năng trong tương lai.</w:t>
      </w:r>
    </w:p>
    <w:p w14:paraId="2FDD48A1" w14:textId="4291D374" w:rsidR="00F10015" w:rsidRPr="00E75BFD" w:rsidRDefault="00F10015" w:rsidP="002C24CD">
      <w:pPr>
        <w:jc w:val="both"/>
        <w:rPr>
          <w:rFonts w:ascii="Times New Roman" w:hAnsi="Times New Roman" w:cs="Times New Roman"/>
          <w:sz w:val="26"/>
          <w:szCs w:val="26"/>
        </w:rPr>
      </w:pPr>
    </w:p>
    <w:p w14:paraId="573810CB" w14:textId="77777777" w:rsidR="00F10015" w:rsidRPr="00E75BFD" w:rsidRDefault="00F10015"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b) Mục tiêu về kiểm thử và đảm bảo chất lượng</w:t>
      </w:r>
    </w:p>
    <w:p w14:paraId="1CE92074" w14:textId="77777777" w:rsidR="00F10015" w:rsidRPr="00E75BFD" w:rsidRDefault="00F10015" w:rsidP="002C24CD">
      <w:pPr>
        <w:jc w:val="both"/>
        <w:rPr>
          <w:rFonts w:ascii="Times New Roman" w:hAnsi="Times New Roman" w:cs="Times New Roman"/>
          <w:sz w:val="26"/>
          <w:szCs w:val="26"/>
        </w:rPr>
      </w:pPr>
      <w:r w:rsidRPr="00E75BFD">
        <w:rPr>
          <w:rFonts w:ascii="Times New Roman" w:hAnsi="Times New Roman" w:cs="Times New Roman"/>
          <w:sz w:val="26"/>
          <w:szCs w:val="26"/>
        </w:rPr>
        <w:t>Xây dựng một chiến lược kiểm thử rõ ràng cho hệ thống MERN Store, bao gồm:</w:t>
      </w:r>
    </w:p>
    <w:p w14:paraId="368EBA6A" w14:textId="32FDBA4D" w:rsidR="00F10015" w:rsidRPr="00E75BFD" w:rsidRDefault="00F10015" w:rsidP="00957E81">
      <w:pPr>
        <w:pStyle w:val="ListParagraph"/>
        <w:numPr>
          <w:ilvl w:val="0"/>
          <w:numId w:val="96"/>
        </w:numPr>
        <w:ind w:left="1080"/>
        <w:jc w:val="both"/>
        <w:rPr>
          <w:rFonts w:ascii="Times New Roman" w:hAnsi="Times New Roman" w:cs="Times New Roman"/>
          <w:sz w:val="26"/>
          <w:szCs w:val="26"/>
        </w:rPr>
      </w:pPr>
      <w:r w:rsidRPr="00E75BFD">
        <w:rPr>
          <w:rFonts w:ascii="Times New Roman" w:hAnsi="Times New Roman" w:cs="Times New Roman"/>
          <w:i/>
          <w:iCs/>
          <w:sz w:val="26"/>
          <w:szCs w:val="26"/>
        </w:rPr>
        <w:t>Unit Testing/Intergration Testing</w:t>
      </w:r>
      <w:r w:rsidRPr="00E75BFD">
        <w:rPr>
          <w:rFonts w:ascii="Times New Roman" w:hAnsi="Times New Roman" w:cs="Times New Roman"/>
          <w:b/>
          <w:bCs/>
          <w:sz w:val="26"/>
          <w:szCs w:val="26"/>
        </w:rPr>
        <w:t xml:space="preserve"> </w:t>
      </w:r>
      <w:r w:rsidRPr="00E75BFD">
        <w:rPr>
          <w:rFonts w:ascii="Times New Roman" w:hAnsi="Times New Roman" w:cs="Times New Roman"/>
          <w:sz w:val="26"/>
          <w:szCs w:val="26"/>
        </w:rPr>
        <w:t>cho các hàm backend quan trọng.</w:t>
      </w:r>
    </w:p>
    <w:p w14:paraId="1C9237CC" w14:textId="77777777" w:rsidR="00F10015" w:rsidRPr="00E75BFD" w:rsidRDefault="00F10015" w:rsidP="00957E81">
      <w:pPr>
        <w:pStyle w:val="ListParagraph"/>
        <w:numPr>
          <w:ilvl w:val="0"/>
          <w:numId w:val="96"/>
        </w:numPr>
        <w:ind w:left="1080"/>
        <w:jc w:val="both"/>
        <w:rPr>
          <w:rFonts w:ascii="Times New Roman" w:hAnsi="Times New Roman" w:cs="Times New Roman"/>
          <w:sz w:val="26"/>
          <w:szCs w:val="26"/>
        </w:rPr>
      </w:pPr>
      <w:r w:rsidRPr="00E75BFD">
        <w:rPr>
          <w:rFonts w:ascii="Times New Roman" w:hAnsi="Times New Roman" w:cs="Times New Roman"/>
          <w:i/>
          <w:iCs/>
          <w:sz w:val="26"/>
          <w:szCs w:val="26"/>
        </w:rPr>
        <w:t>API Testing</w:t>
      </w:r>
      <w:r w:rsidRPr="00E75BFD">
        <w:rPr>
          <w:rFonts w:ascii="Times New Roman" w:hAnsi="Times New Roman" w:cs="Times New Roman"/>
          <w:sz w:val="26"/>
          <w:szCs w:val="26"/>
        </w:rPr>
        <w:t xml:space="preserve"> cho các endpoint then chốt của Client, Merchant và Admin.</w:t>
      </w:r>
    </w:p>
    <w:p w14:paraId="307344EF" w14:textId="77777777" w:rsidR="00F10015" w:rsidRPr="00E75BFD" w:rsidRDefault="00F10015" w:rsidP="00957E81">
      <w:pPr>
        <w:pStyle w:val="ListParagraph"/>
        <w:numPr>
          <w:ilvl w:val="0"/>
          <w:numId w:val="96"/>
        </w:numPr>
        <w:ind w:left="1080"/>
        <w:jc w:val="both"/>
        <w:rPr>
          <w:rFonts w:ascii="Times New Roman" w:hAnsi="Times New Roman" w:cs="Times New Roman"/>
          <w:sz w:val="26"/>
          <w:szCs w:val="26"/>
        </w:rPr>
      </w:pPr>
      <w:r w:rsidRPr="00E75BFD">
        <w:rPr>
          <w:rFonts w:ascii="Times New Roman" w:hAnsi="Times New Roman" w:cs="Times New Roman"/>
          <w:i/>
          <w:iCs/>
          <w:sz w:val="26"/>
          <w:szCs w:val="26"/>
        </w:rPr>
        <w:t>Functional và UI Testing</w:t>
      </w:r>
      <w:r w:rsidRPr="00E75BFD">
        <w:rPr>
          <w:rFonts w:ascii="Times New Roman" w:hAnsi="Times New Roman" w:cs="Times New Roman"/>
          <w:sz w:val="26"/>
          <w:szCs w:val="26"/>
        </w:rPr>
        <w:t xml:space="preserve"> trên frontend.</w:t>
      </w:r>
    </w:p>
    <w:p w14:paraId="512844AA" w14:textId="461A53C3" w:rsidR="00F10015" w:rsidRPr="00E75BFD" w:rsidRDefault="00F10015" w:rsidP="00957E81">
      <w:pPr>
        <w:pStyle w:val="ListParagraph"/>
        <w:numPr>
          <w:ilvl w:val="0"/>
          <w:numId w:val="96"/>
        </w:numPr>
        <w:ind w:left="1080"/>
        <w:jc w:val="both"/>
        <w:rPr>
          <w:rFonts w:ascii="Times New Roman" w:hAnsi="Times New Roman" w:cs="Times New Roman"/>
          <w:sz w:val="26"/>
          <w:szCs w:val="26"/>
        </w:rPr>
      </w:pPr>
      <w:r w:rsidRPr="00E75BFD">
        <w:rPr>
          <w:rFonts w:ascii="Times New Roman" w:hAnsi="Times New Roman" w:cs="Times New Roman"/>
          <w:i/>
          <w:iCs/>
          <w:sz w:val="26"/>
          <w:szCs w:val="26"/>
        </w:rPr>
        <w:t>End-to-End (E2E) Testing</w:t>
      </w:r>
      <w:r w:rsidRPr="00E75BFD">
        <w:rPr>
          <w:rFonts w:ascii="Times New Roman" w:hAnsi="Times New Roman" w:cs="Times New Roman"/>
          <w:sz w:val="26"/>
          <w:szCs w:val="26"/>
        </w:rPr>
        <w:t xml:space="preserve"> cho các luồng nghiệp vụ chính (đăng nhập, đặt hàng, thanh toán mô phỏng, quản lý sản phẩm, xử lý đơn hàng, …)</w:t>
      </w:r>
    </w:p>
    <w:p w14:paraId="7B992E8F" w14:textId="41A24F5E" w:rsidR="00F10015" w:rsidRPr="00E75BFD" w:rsidRDefault="00F10015" w:rsidP="002C24CD">
      <w:pPr>
        <w:jc w:val="both"/>
        <w:rPr>
          <w:rFonts w:ascii="Times New Roman" w:hAnsi="Times New Roman" w:cs="Times New Roman"/>
          <w:sz w:val="26"/>
          <w:szCs w:val="26"/>
        </w:rPr>
      </w:pPr>
      <w:r w:rsidRPr="00E75BFD">
        <w:rPr>
          <w:rFonts w:ascii="Times New Roman" w:hAnsi="Times New Roman" w:cs="Times New Roman"/>
          <w:sz w:val="26"/>
          <w:szCs w:val="26"/>
        </w:rPr>
        <w:t xml:space="preserve">Ghi nhận và quản lý lỗi một cách có hệ thống thông qua các Bug/Defect Report, phân tích nguyên nhân gốc rễ và đánh giá mức độ ảnh hưởng. Tạo </w:t>
      </w:r>
      <w:r w:rsidRPr="00E75BFD">
        <w:rPr>
          <w:rFonts w:ascii="Times New Roman" w:hAnsi="Times New Roman" w:cs="Times New Roman"/>
          <w:i/>
          <w:iCs/>
          <w:sz w:val="26"/>
          <w:szCs w:val="26"/>
        </w:rPr>
        <w:t>Báo cáo Tổng kết Kiểm thử (Test Summary Report)</w:t>
      </w:r>
      <w:r w:rsidRPr="00E75BFD">
        <w:rPr>
          <w:rFonts w:ascii="Times New Roman" w:hAnsi="Times New Roman" w:cs="Times New Roman"/>
          <w:sz w:val="26"/>
          <w:szCs w:val="26"/>
        </w:rPr>
        <w:t xml:space="preserve"> bao gồm các chỉ số như số lượng test case, tỷ lệ pass/fail, số lượng lỗi theo mức độ nghiêm trọng và mức độ bao phủ chức năng.</w:t>
      </w:r>
    </w:p>
    <w:p w14:paraId="3E9C1072" w14:textId="6ED2A8A0" w:rsidR="00F10015" w:rsidRPr="00E75BFD" w:rsidRDefault="00F10015" w:rsidP="002C24CD">
      <w:pPr>
        <w:jc w:val="both"/>
        <w:rPr>
          <w:rFonts w:ascii="Times New Roman" w:hAnsi="Times New Roman" w:cs="Times New Roman"/>
          <w:sz w:val="26"/>
          <w:szCs w:val="26"/>
        </w:rPr>
      </w:pPr>
    </w:p>
    <w:p w14:paraId="042FBFDB" w14:textId="77777777" w:rsidR="00F10015" w:rsidRPr="00E75BFD" w:rsidRDefault="00F10015"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c) Mục tiêu về quy trình, kỹ năng và công cụ</w:t>
      </w:r>
    </w:p>
    <w:p w14:paraId="36DFF140" w14:textId="77777777" w:rsidR="00F10015" w:rsidRPr="00E75BFD" w:rsidRDefault="00F10015" w:rsidP="00957E81">
      <w:pPr>
        <w:pStyle w:val="ListParagraph"/>
        <w:numPr>
          <w:ilvl w:val="0"/>
          <w:numId w:val="97"/>
        </w:numPr>
        <w:ind w:left="1080"/>
        <w:jc w:val="both"/>
        <w:rPr>
          <w:rFonts w:ascii="Times New Roman" w:hAnsi="Times New Roman" w:cs="Times New Roman"/>
          <w:sz w:val="26"/>
          <w:szCs w:val="26"/>
        </w:rPr>
      </w:pPr>
      <w:r w:rsidRPr="00E75BFD">
        <w:rPr>
          <w:rFonts w:ascii="Times New Roman" w:hAnsi="Times New Roman" w:cs="Times New Roman"/>
          <w:i/>
          <w:iCs/>
          <w:sz w:val="26"/>
          <w:szCs w:val="26"/>
        </w:rPr>
        <w:t>Áp dụng Agile/Scrum</w:t>
      </w:r>
      <w:r w:rsidRPr="00E75BFD">
        <w:rPr>
          <w:rFonts w:ascii="Times New Roman" w:hAnsi="Times New Roman" w:cs="Times New Roman"/>
          <w:sz w:val="26"/>
          <w:szCs w:val="26"/>
        </w:rPr>
        <w:t xml:space="preserve"> để:</w:t>
      </w:r>
    </w:p>
    <w:p w14:paraId="48370309" w14:textId="77777777" w:rsidR="00F10015" w:rsidRPr="00E75BFD" w:rsidRDefault="00F10015" w:rsidP="00957E81">
      <w:pPr>
        <w:pStyle w:val="ListParagraph"/>
        <w:numPr>
          <w:ilvl w:val="0"/>
          <w:numId w:val="98"/>
        </w:numPr>
        <w:ind w:left="1440"/>
        <w:jc w:val="both"/>
        <w:rPr>
          <w:rFonts w:ascii="Times New Roman" w:hAnsi="Times New Roman" w:cs="Times New Roman"/>
          <w:sz w:val="26"/>
          <w:szCs w:val="26"/>
        </w:rPr>
      </w:pPr>
      <w:r w:rsidRPr="00E75BFD">
        <w:rPr>
          <w:rFonts w:ascii="Times New Roman" w:hAnsi="Times New Roman" w:cs="Times New Roman"/>
          <w:sz w:val="26"/>
          <w:szCs w:val="26"/>
        </w:rPr>
        <w:t>Chia nhỏ công việc thành các Sprint.</w:t>
      </w:r>
    </w:p>
    <w:p w14:paraId="017C417F" w14:textId="77777777" w:rsidR="00F10015" w:rsidRPr="00E75BFD" w:rsidRDefault="00F10015" w:rsidP="00957E81">
      <w:pPr>
        <w:pStyle w:val="ListParagraph"/>
        <w:numPr>
          <w:ilvl w:val="0"/>
          <w:numId w:val="98"/>
        </w:numPr>
        <w:ind w:left="1440"/>
        <w:jc w:val="both"/>
        <w:rPr>
          <w:rFonts w:ascii="Times New Roman" w:hAnsi="Times New Roman" w:cs="Times New Roman"/>
          <w:sz w:val="26"/>
          <w:szCs w:val="26"/>
        </w:rPr>
      </w:pPr>
      <w:r w:rsidRPr="00E75BFD">
        <w:rPr>
          <w:rFonts w:ascii="Times New Roman" w:hAnsi="Times New Roman" w:cs="Times New Roman"/>
          <w:sz w:val="26"/>
          <w:szCs w:val="26"/>
        </w:rPr>
        <w:t>Lập kế hoạch, phân công nhiệm vụ và theo dõi tiến độ.</w:t>
      </w:r>
    </w:p>
    <w:p w14:paraId="16E954B8" w14:textId="77777777" w:rsidR="00F10015" w:rsidRPr="00E75BFD" w:rsidRDefault="00F10015" w:rsidP="00957E81">
      <w:pPr>
        <w:pStyle w:val="ListParagraph"/>
        <w:numPr>
          <w:ilvl w:val="0"/>
          <w:numId w:val="98"/>
        </w:numPr>
        <w:ind w:left="1440"/>
        <w:jc w:val="both"/>
        <w:rPr>
          <w:rFonts w:ascii="Times New Roman" w:hAnsi="Times New Roman" w:cs="Times New Roman"/>
          <w:sz w:val="26"/>
          <w:szCs w:val="26"/>
        </w:rPr>
      </w:pPr>
      <w:r w:rsidRPr="00E75BFD">
        <w:rPr>
          <w:rFonts w:ascii="Times New Roman" w:hAnsi="Times New Roman" w:cs="Times New Roman"/>
          <w:sz w:val="26"/>
          <w:szCs w:val="26"/>
        </w:rPr>
        <w:t>Cải tiến liên tục thông qua các buổi Sprint Review và Retrospective.</w:t>
      </w:r>
    </w:p>
    <w:p w14:paraId="1063D770" w14:textId="77777777" w:rsidR="00F10015" w:rsidRPr="00E75BFD" w:rsidRDefault="00F10015" w:rsidP="00957E81">
      <w:pPr>
        <w:pStyle w:val="ListParagraph"/>
        <w:numPr>
          <w:ilvl w:val="0"/>
          <w:numId w:val="97"/>
        </w:numPr>
        <w:ind w:left="1080"/>
        <w:jc w:val="both"/>
        <w:rPr>
          <w:rFonts w:ascii="Times New Roman" w:hAnsi="Times New Roman" w:cs="Times New Roman"/>
          <w:sz w:val="26"/>
          <w:szCs w:val="26"/>
        </w:rPr>
      </w:pPr>
      <w:r w:rsidRPr="00E75BFD">
        <w:rPr>
          <w:rFonts w:ascii="Times New Roman" w:hAnsi="Times New Roman" w:cs="Times New Roman"/>
          <w:i/>
          <w:iCs/>
          <w:sz w:val="26"/>
          <w:szCs w:val="26"/>
        </w:rPr>
        <w:t>Thiết lập và sử dụng pipeline CI/CD</w:t>
      </w:r>
      <w:r w:rsidRPr="00E75BFD">
        <w:rPr>
          <w:rFonts w:ascii="Times New Roman" w:hAnsi="Times New Roman" w:cs="Times New Roman"/>
          <w:sz w:val="26"/>
          <w:szCs w:val="26"/>
        </w:rPr>
        <w:t xml:space="preserve"> để:</w:t>
      </w:r>
    </w:p>
    <w:p w14:paraId="614C9254" w14:textId="77777777" w:rsidR="00F10015" w:rsidRPr="00E75BFD" w:rsidRDefault="00F10015" w:rsidP="00957E81">
      <w:pPr>
        <w:pStyle w:val="ListParagraph"/>
        <w:numPr>
          <w:ilvl w:val="0"/>
          <w:numId w:val="99"/>
        </w:numPr>
        <w:ind w:left="1440"/>
        <w:jc w:val="both"/>
        <w:rPr>
          <w:rFonts w:ascii="Times New Roman" w:hAnsi="Times New Roman" w:cs="Times New Roman"/>
          <w:sz w:val="26"/>
          <w:szCs w:val="26"/>
        </w:rPr>
      </w:pPr>
      <w:r w:rsidRPr="00E75BFD">
        <w:rPr>
          <w:rFonts w:ascii="Times New Roman" w:hAnsi="Times New Roman" w:cs="Times New Roman"/>
          <w:sz w:val="26"/>
          <w:szCs w:val="26"/>
        </w:rPr>
        <w:t>Tự động build, test và deploy phiên bản mới lên môi trường dev/staging.</w:t>
      </w:r>
    </w:p>
    <w:p w14:paraId="51969045" w14:textId="77777777" w:rsidR="00F10015" w:rsidRPr="00E75BFD" w:rsidRDefault="00F10015" w:rsidP="00957E81">
      <w:pPr>
        <w:pStyle w:val="ListParagraph"/>
        <w:numPr>
          <w:ilvl w:val="0"/>
          <w:numId w:val="99"/>
        </w:numPr>
        <w:ind w:left="1440"/>
        <w:jc w:val="both"/>
        <w:rPr>
          <w:rFonts w:ascii="Times New Roman" w:hAnsi="Times New Roman" w:cs="Times New Roman"/>
          <w:sz w:val="26"/>
          <w:szCs w:val="26"/>
        </w:rPr>
      </w:pPr>
      <w:r w:rsidRPr="00E75BFD">
        <w:rPr>
          <w:rFonts w:ascii="Times New Roman" w:hAnsi="Times New Roman" w:cs="Times New Roman"/>
          <w:sz w:val="26"/>
          <w:szCs w:val="26"/>
        </w:rPr>
        <w:t>Giảm thiểu lỗi tích hợp khi tổng hợp code từ nhiều thành viên.</w:t>
      </w:r>
    </w:p>
    <w:p w14:paraId="182990DE" w14:textId="77777777" w:rsidR="00F10015" w:rsidRPr="00E75BFD" w:rsidRDefault="00F10015" w:rsidP="00957E81">
      <w:pPr>
        <w:pStyle w:val="ListParagraph"/>
        <w:numPr>
          <w:ilvl w:val="0"/>
          <w:numId w:val="99"/>
        </w:numPr>
        <w:ind w:left="1440"/>
        <w:jc w:val="both"/>
        <w:rPr>
          <w:rFonts w:ascii="Times New Roman" w:hAnsi="Times New Roman" w:cs="Times New Roman"/>
          <w:sz w:val="26"/>
          <w:szCs w:val="26"/>
        </w:rPr>
      </w:pPr>
      <w:r w:rsidRPr="00E75BFD">
        <w:rPr>
          <w:rFonts w:ascii="Times New Roman" w:hAnsi="Times New Roman" w:cs="Times New Roman"/>
          <w:sz w:val="26"/>
          <w:szCs w:val="26"/>
        </w:rPr>
        <w:t>Tăng tốc độ vòng phản hồi giữa developer và tester.</w:t>
      </w:r>
    </w:p>
    <w:p w14:paraId="68DEA6B4" w14:textId="72906CA7" w:rsidR="00130670" w:rsidRPr="00E75BFD" w:rsidRDefault="00F10015" w:rsidP="00957E81">
      <w:pPr>
        <w:pStyle w:val="ListParagraph"/>
        <w:numPr>
          <w:ilvl w:val="0"/>
          <w:numId w:val="97"/>
        </w:numPr>
        <w:ind w:left="1080"/>
        <w:jc w:val="both"/>
        <w:rPr>
          <w:rFonts w:ascii="Times New Roman" w:hAnsi="Times New Roman" w:cs="Times New Roman"/>
          <w:sz w:val="26"/>
          <w:szCs w:val="26"/>
        </w:rPr>
      </w:pPr>
      <w:r w:rsidRPr="00E75BFD">
        <w:rPr>
          <w:rFonts w:ascii="Times New Roman" w:hAnsi="Times New Roman" w:cs="Times New Roman"/>
          <w:sz w:val="26"/>
          <w:szCs w:val="26"/>
        </w:rPr>
        <w:lastRenderedPageBreak/>
        <w:t>Cải thiện kỹ năng làm việc nhóm, kỹ năng phân tích hệ thống, thiết kế và đánh giá; đồng thời nâng cao năng lực đọc mã nguồn, viết tài liệu và trình bày kết quả dự án.</w:t>
      </w:r>
    </w:p>
    <w:p w14:paraId="096AA0D6" w14:textId="559F3B22" w:rsidR="006F07FE" w:rsidRPr="00E75BFD" w:rsidRDefault="00130670" w:rsidP="002C24CD">
      <w:pPr>
        <w:pStyle w:val="Heading3"/>
        <w:jc w:val="both"/>
        <w:rPr>
          <w:lang w:val="vi-VN"/>
        </w:rPr>
      </w:pPr>
      <w:r w:rsidRPr="00E75BFD">
        <w:rPr>
          <w:lang w:val="vi-VN"/>
        </w:rPr>
        <w:t xml:space="preserve">1.3.2. </w:t>
      </w:r>
      <w:r w:rsidR="00F10015" w:rsidRPr="00E75BFD">
        <w:rPr>
          <w:lang w:val="vi-VN"/>
        </w:rPr>
        <w:t>Phạm vi của dự án</w:t>
      </w:r>
    </w:p>
    <w:p w14:paraId="7092A178" w14:textId="3B20F164" w:rsidR="00D870CB" w:rsidRPr="00E75BFD" w:rsidRDefault="00F10015" w:rsidP="002C24CD">
      <w:pPr>
        <w:jc w:val="both"/>
        <w:rPr>
          <w:rFonts w:ascii="Times New Roman" w:hAnsi="Times New Roman" w:cs="Times New Roman"/>
          <w:sz w:val="26"/>
          <w:szCs w:val="26"/>
        </w:rPr>
      </w:pPr>
      <w:r w:rsidRPr="00E75BFD">
        <w:rPr>
          <w:rFonts w:ascii="Times New Roman" w:hAnsi="Times New Roman" w:cs="Times New Roman"/>
          <w:sz w:val="26"/>
          <w:szCs w:val="26"/>
        </w:rPr>
        <w:t>Do các giới hạn về thời gian, nguồn lực và mục tiêu của môn học, phạm vi của dự án được xác định như sau</w:t>
      </w:r>
      <w:r w:rsidR="00D870CB" w:rsidRPr="00E75BFD">
        <w:rPr>
          <w:rFonts w:ascii="Times New Roman" w:hAnsi="Times New Roman" w:cs="Times New Roman"/>
          <w:sz w:val="26"/>
          <w:szCs w:val="26"/>
        </w:rPr>
        <w:t>:</w:t>
      </w:r>
    </w:p>
    <w:p w14:paraId="7355E699" w14:textId="77777777" w:rsidR="003F7389" w:rsidRPr="00E75BFD" w:rsidRDefault="003F7389"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a) Phạm vi chức năng</w:t>
      </w:r>
    </w:p>
    <w:p w14:paraId="417C7245" w14:textId="77777777" w:rsidR="003F7389" w:rsidRPr="00E75BFD" w:rsidRDefault="003F7389" w:rsidP="002C24CD">
      <w:pPr>
        <w:jc w:val="both"/>
        <w:rPr>
          <w:rFonts w:ascii="Times New Roman" w:hAnsi="Times New Roman" w:cs="Times New Roman"/>
          <w:sz w:val="26"/>
          <w:szCs w:val="26"/>
        </w:rPr>
      </w:pPr>
      <w:r w:rsidRPr="00E75BFD">
        <w:rPr>
          <w:rFonts w:ascii="Times New Roman" w:hAnsi="Times New Roman" w:cs="Times New Roman"/>
          <w:sz w:val="26"/>
          <w:szCs w:val="26"/>
        </w:rPr>
        <w:t>Dự án tập trung vào các chức năng cốt lõi của hệ thống MERN Store:</w:t>
      </w:r>
    </w:p>
    <w:p w14:paraId="5E38901D" w14:textId="3EB22CC1" w:rsidR="003F7389" w:rsidRPr="00E75BFD" w:rsidRDefault="003F7389" w:rsidP="00957E81">
      <w:pPr>
        <w:pStyle w:val="ListParagraph"/>
        <w:numPr>
          <w:ilvl w:val="0"/>
          <w:numId w:val="112"/>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Quản lý người dùng và kiểm soát truy cập:</w:t>
      </w:r>
    </w:p>
    <w:p w14:paraId="3AFD9A94" w14:textId="77777777" w:rsidR="003F7389" w:rsidRPr="00E75BFD" w:rsidRDefault="003F7389" w:rsidP="00957E81">
      <w:pPr>
        <w:pStyle w:val="ListParagraph"/>
        <w:numPr>
          <w:ilvl w:val="0"/>
          <w:numId w:val="111"/>
        </w:numPr>
        <w:jc w:val="both"/>
        <w:rPr>
          <w:rFonts w:ascii="Times New Roman" w:hAnsi="Times New Roman" w:cs="Times New Roman"/>
          <w:sz w:val="26"/>
          <w:szCs w:val="26"/>
        </w:rPr>
      </w:pPr>
      <w:r w:rsidRPr="00E75BFD">
        <w:rPr>
          <w:rFonts w:ascii="Times New Roman" w:hAnsi="Times New Roman" w:cs="Times New Roman"/>
          <w:sz w:val="26"/>
          <w:szCs w:val="26"/>
        </w:rPr>
        <w:t>Đăng ký, đăng nhập, đăng xuất.</w:t>
      </w:r>
    </w:p>
    <w:p w14:paraId="2E1FE4C7" w14:textId="77777777" w:rsidR="003F7389" w:rsidRPr="00E75BFD" w:rsidRDefault="003F7389" w:rsidP="00957E81">
      <w:pPr>
        <w:pStyle w:val="ListParagraph"/>
        <w:numPr>
          <w:ilvl w:val="0"/>
          <w:numId w:val="111"/>
        </w:numPr>
        <w:jc w:val="both"/>
        <w:rPr>
          <w:rFonts w:ascii="Times New Roman" w:hAnsi="Times New Roman" w:cs="Times New Roman"/>
          <w:sz w:val="26"/>
          <w:szCs w:val="26"/>
        </w:rPr>
      </w:pPr>
      <w:r w:rsidRPr="00E75BFD">
        <w:rPr>
          <w:rFonts w:ascii="Times New Roman" w:hAnsi="Times New Roman" w:cs="Times New Roman"/>
          <w:sz w:val="26"/>
          <w:szCs w:val="26"/>
        </w:rPr>
        <w:t>Phân tách rõ ba vai trò: Client, Merchant, Admin.</w:t>
      </w:r>
    </w:p>
    <w:p w14:paraId="189864F0" w14:textId="77777777" w:rsidR="003F7389" w:rsidRPr="00E75BFD" w:rsidRDefault="003F7389" w:rsidP="00957E81">
      <w:pPr>
        <w:pStyle w:val="ListParagraph"/>
        <w:numPr>
          <w:ilvl w:val="0"/>
          <w:numId w:val="111"/>
        </w:numPr>
        <w:jc w:val="both"/>
        <w:rPr>
          <w:rFonts w:ascii="Times New Roman" w:hAnsi="Times New Roman" w:cs="Times New Roman"/>
          <w:sz w:val="26"/>
          <w:szCs w:val="26"/>
        </w:rPr>
      </w:pPr>
      <w:r w:rsidRPr="00E75BFD">
        <w:rPr>
          <w:rFonts w:ascii="Times New Roman" w:hAnsi="Times New Roman" w:cs="Times New Roman"/>
          <w:sz w:val="26"/>
          <w:szCs w:val="26"/>
        </w:rPr>
        <w:t>Mỗi vai trò chỉ có thể truy cập các chức năng tương ứng của mình.</w:t>
      </w:r>
    </w:p>
    <w:p w14:paraId="2964F8F8" w14:textId="426FFCAB" w:rsidR="003F7389" w:rsidRPr="00E75BFD" w:rsidRDefault="003F7389" w:rsidP="00957E81">
      <w:pPr>
        <w:pStyle w:val="ListParagraph"/>
        <w:numPr>
          <w:ilvl w:val="0"/>
          <w:numId w:val="97"/>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Quản lý danh mục, thương hiệu, merchant và sản phẩm:</w:t>
      </w:r>
    </w:p>
    <w:p w14:paraId="21B01B43" w14:textId="77777777" w:rsidR="003F7389" w:rsidRPr="00E75BFD" w:rsidRDefault="003F7389" w:rsidP="00957E81">
      <w:pPr>
        <w:pStyle w:val="ListParagraph"/>
        <w:numPr>
          <w:ilvl w:val="0"/>
          <w:numId w:val="110"/>
        </w:numPr>
        <w:jc w:val="both"/>
        <w:rPr>
          <w:rFonts w:ascii="Times New Roman" w:hAnsi="Times New Roman" w:cs="Times New Roman"/>
          <w:sz w:val="26"/>
          <w:szCs w:val="26"/>
        </w:rPr>
      </w:pPr>
      <w:r w:rsidRPr="00E75BFD">
        <w:rPr>
          <w:rFonts w:ascii="Times New Roman" w:hAnsi="Times New Roman" w:cs="Times New Roman"/>
          <w:b/>
          <w:bCs/>
          <w:sz w:val="26"/>
          <w:szCs w:val="26"/>
        </w:rPr>
        <w:t>Admin:</w:t>
      </w:r>
      <w:r w:rsidRPr="00E75BFD">
        <w:rPr>
          <w:rFonts w:ascii="Times New Roman" w:hAnsi="Times New Roman" w:cs="Times New Roman"/>
          <w:sz w:val="26"/>
          <w:szCs w:val="26"/>
        </w:rPr>
        <w:t xml:space="preserve"> quản lý danh mục toàn hệ thống, thương hiệu và danh sách merchant.</w:t>
      </w:r>
    </w:p>
    <w:p w14:paraId="7C1292A8" w14:textId="37A720EF" w:rsidR="003F7389" w:rsidRPr="00E75BFD" w:rsidRDefault="003F7389" w:rsidP="00957E81">
      <w:pPr>
        <w:pStyle w:val="ListParagraph"/>
        <w:numPr>
          <w:ilvl w:val="0"/>
          <w:numId w:val="110"/>
        </w:numPr>
        <w:jc w:val="both"/>
        <w:rPr>
          <w:rFonts w:ascii="Times New Roman" w:hAnsi="Times New Roman" w:cs="Times New Roman"/>
          <w:sz w:val="26"/>
          <w:szCs w:val="26"/>
        </w:rPr>
      </w:pPr>
      <w:r w:rsidRPr="00E75BFD">
        <w:rPr>
          <w:rFonts w:ascii="Times New Roman" w:hAnsi="Times New Roman" w:cs="Times New Roman"/>
          <w:b/>
          <w:bCs/>
          <w:sz w:val="26"/>
          <w:szCs w:val="26"/>
        </w:rPr>
        <w:t>Merchant:</w:t>
      </w:r>
      <w:r w:rsidRPr="00E75BFD">
        <w:rPr>
          <w:rFonts w:ascii="Times New Roman" w:hAnsi="Times New Roman" w:cs="Times New Roman"/>
          <w:sz w:val="26"/>
          <w:szCs w:val="26"/>
        </w:rPr>
        <w:t xml:space="preserve"> quản lý các sản phẩm thuộc cửa hàng của họ (thêm/chỉnh sửa/xóa, cập nhật tồn kho và giá …)</w:t>
      </w:r>
    </w:p>
    <w:p w14:paraId="6F913582" w14:textId="77777777" w:rsidR="003F7389" w:rsidRPr="00E75BFD" w:rsidRDefault="003F7389" w:rsidP="00957E81">
      <w:pPr>
        <w:pStyle w:val="ListParagraph"/>
        <w:numPr>
          <w:ilvl w:val="0"/>
          <w:numId w:val="110"/>
        </w:numPr>
        <w:jc w:val="both"/>
        <w:rPr>
          <w:rFonts w:ascii="Times New Roman" w:hAnsi="Times New Roman" w:cs="Times New Roman"/>
          <w:sz w:val="26"/>
          <w:szCs w:val="26"/>
        </w:rPr>
      </w:pPr>
      <w:r w:rsidRPr="00E75BFD">
        <w:rPr>
          <w:rFonts w:ascii="Times New Roman" w:hAnsi="Times New Roman" w:cs="Times New Roman"/>
          <w:b/>
          <w:bCs/>
          <w:sz w:val="26"/>
          <w:szCs w:val="26"/>
        </w:rPr>
        <w:t>Client:</w:t>
      </w:r>
      <w:r w:rsidRPr="00E75BFD">
        <w:rPr>
          <w:rFonts w:ascii="Times New Roman" w:hAnsi="Times New Roman" w:cs="Times New Roman"/>
          <w:sz w:val="26"/>
          <w:szCs w:val="26"/>
        </w:rPr>
        <w:t xml:space="preserve"> duyệt danh mục theo category, brand, merchant; tìm kiếm/sắp xếp/lọc sản phẩm và xem chi tiết sản phẩm.</w:t>
      </w:r>
    </w:p>
    <w:p w14:paraId="30BEAD72" w14:textId="0B3F8757" w:rsidR="003F7389" w:rsidRPr="00E75BFD" w:rsidRDefault="003F7389" w:rsidP="00957E81">
      <w:pPr>
        <w:pStyle w:val="ListParagraph"/>
        <w:numPr>
          <w:ilvl w:val="0"/>
          <w:numId w:val="109"/>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Giỏ hàng, đặt hàng và lịch sử đơn hàng:</w:t>
      </w:r>
    </w:p>
    <w:p w14:paraId="1E10B393" w14:textId="77777777" w:rsidR="003F7389" w:rsidRPr="00E75BFD" w:rsidRDefault="003F7389" w:rsidP="00957E81">
      <w:pPr>
        <w:pStyle w:val="ListParagraph"/>
        <w:numPr>
          <w:ilvl w:val="0"/>
          <w:numId w:val="108"/>
        </w:numPr>
        <w:jc w:val="both"/>
        <w:rPr>
          <w:rFonts w:ascii="Times New Roman" w:hAnsi="Times New Roman" w:cs="Times New Roman"/>
          <w:sz w:val="26"/>
          <w:szCs w:val="26"/>
        </w:rPr>
      </w:pPr>
      <w:r w:rsidRPr="00E75BFD">
        <w:rPr>
          <w:rFonts w:ascii="Times New Roman" w:hAnsi="Times New Roman" w:cs="Times New Roman"/>
          <w:b/>
          <w:bCs/>
          <w:sz w:val="26"/>
          <w:szCs w:val="26"/>
        </w:rPr>
        <w:t>Giỏ hàng:</w:t>
      </w:r>
      <w:r w:rsidRPr="00E75BFD">
        <w:rPr>
          <w:rFonts w:ascii="Times New Roman" w:hAnsi="Times New Roman" w:cs="Times New Roman"/>
          <w:sz w:val="26"/>
          <w:szCs w:val="26"/>
        </w:rPr>
        <w:t xml:space="preserve"> quản lý sản phẩm đã chọn, cập nhật số lượng, tính tạm tính.</w:t>
      </w:r>
    </w:p>
    <w:p w14:paraId="01C5DAFC" w14:textId="77777777" w:rsidR="003F7389" w:rsidRPr="00E75BFD" w:rsidRDefault="003F7389" w:rsidP="00957E81">
      <w:pPr>
        <w:pStyle w:val="ListParagraph"/>
        <w:numPr>
          <w:ilvl w:val="0"/>
          <w:numId w:val="108"/>
        </w:numPr>
        <w:jc w:val="both"/>
        <w:rPr>
          <w:rFonts w:ascii="Times New Roman" w:hAnsi="Times New Roman" w:cs="Times New Roman"/>
          <w:sz w:val="26"/>
          <w:szCs w:val="26"/>
        </w:rPr>
      </w:pPr>
      <w:r w:rsidRPr="00E75BFD">
        <w:rPr>
          <w:rFonts w:ascii="Times New Roman" w:hAnsi="Times New Roman" w:cs="Times New Roman"/>
          <w:b/>
          <w:bCs/>
          <w:sz w:val="26"/>
          <w:szCs w:val="26"/>
        </w:rPr>
        <w:t>Đặt hàng:</w:t>
      </w:r>
      <w:r w:rsidRPr="00E75BFD">
        <w:rPr>
          <w:rFonts w:ascii="Times New Roman" w:hAnsi="Times New Roman" w:cs="Times New Roman"/>
          <w:sz w:val="26"/>
          <w:szCs w:val="26"/>
        </w:rPr>
        <w:t xml:space="preserve"> tạo đơn hàng, lưu thông tin giao hàng và trạng thái thanh toán mô phỏng.</w:t>
      </w:r>
    </w:p>
    <w:p w14:paraId="1E6E9B17" w14:textId="77777777" w:rsidR="003F7389" w:rsidRPr="00E75BFD" w:rsidRDefault="003F7389" w:rsidP="00957E81">
      <w:pPr>
        <w:pStyle w:val="ListParagraph"/>
        <w:numPr>
          <w:ilvl w:val="0"/>
          <w:numId w:val="108"/>
        </w:numPr>
        <w:jc w:val="both"/>
        <w:rPr>
          <w:rFonts w:ascii="Times New Roman" w:hAnsi="Times New Roman" w:cs="Times New Roman"/>
          <w:sz w:val="26"/>
          <w:szCs w:val="26"/>
        </w:rPr>
      </w:pPr>
      <w:r w:rsidRPr="00E75BFD">
        <w:rPr>
          <w:rFonts w:ascii="Times New Roman" w:hAnsi="Times New Roman" w:cs="Times New Roman"/>
          <w:b/>
          <w:bCs/>
          <w:sz w:val="26"/>
          <w:szCs w:val="26"/>
        </w:rPr>
        <w:t>Lịch sử đơn hàng:</w:t>
      </w:r>
      <w:r w:rsidRPr="00E75BFD">
        <w:rPr>
          <w:rFonts w:ascii="Times New Roman" w:hAnsi="Times New Roman" w:cs="Times New Roman"/>
          <w:sz w:val="26"/>
          <w:szCs w:val="26"/>
        </w:rPr>
        <w:t xml:space="preserve"> xem chi tiết đơn, hủy đơn trong các trạng thái cho phép, theo dõi trạng thái xử lý.</w:t>
      </w:r>
    </w:p>
    <w:p w14:paraId="144074E9" w14:textId="77777777" w:rsidR="003F7389" w:rsidRPr="00E75BFD" w:rsidRDefault="003F7389" w:rsidP="00957E81">
      <w:pPr>
        <w:pStyle w:val="ListParagraph"/>
        <w:numPr>
          <w:ilvl w:val="0"/>
          <w:numId w:val="108"/>
        </w:numPr>
        <w:jc w:val="both"/>
        <w:rPr>
          <w:rFonts w:ascii="Times New Roman" w:hAnsi="Times New Roman" w:cs="Times New Roman"/>
          <w:sz w:val="26"/>
          <w:szCs w:val="26"/>
        </w:rPr>
      </w:pPr>
      <w:r w:rsidRPr="00E75BFD">
        <w:rPr>
          <w:rFonts w:ascii="Times New Roman" w:hAnsi="Times New Roman" w:cs="Times New Roman"/>
          <w:b/>
          <w:bCs/>
          <w:sz w:val="26"/>
          <w:szCs w:val="26"/>
        </w:rPr>
        <w:t>Admin &amp; Merchant:</w:t>
      </w:r>
      <w:r w:rsidRPr="00E75BFD">
        <w:rPr>
          <w:rFonts w:ascii="Times New Roman" w:hAnsi="Times New Roman" w:cs="Times New Roman"/>
          <w:sz w:val="26"/>
          <w:szCs w:val="26"/>
        </w:rPr>
        <w:t xml:space="preserve"> xem và xử lý các đơn hàng liên quan.</w:t>
      </w:r>
    </w:p>
    <w:p w14:paraId="07D1D7EE" w14:textId="3CB86022" w:rsidR="003F7389" w:rsidRPr="00E75BFD" w:rsidRDefault="003F7389" w:rsidP="00957E81">
      <w:pPr>
        <w:pStyle w:val="ListParagraph"/>
        <w:numPr>
          <w:ilvl w:val="0"/>
          <w:numId w:val="97"/>
        </w:numPr>
        <w:tabs>
          <w:tab w:val="left" w:pos="1170"/>
        </w:tabs>
        <w:ind w:left="1080"/>
        <w:jc w:val="both"/>
        <w:rPr>
          <w:rFonts w:ascii="Times New Roman" w:hAnsi="Times New Roman" w:cs="Times New Roman"/>
          <w:sz w:val="26"/>
          <w:szCs w:val="26"/>
        </w:rPr>
      </w:pPr>
      <w:r w:rsidRPr="00E75BFD">
        <w:rPr>
          <w:rFonts w:ascii="Times New Roman" w:hAnsi="Times New Roman" w:cs="Times New Roman"/>
          <w:b/>
          <w:bCs/>
          <w:sz w:val="26"/>
          <w:szCs w:val="26"/>
        </w:rPr>
        <w:t>Đánh giá và nhận xét sản phẩm:</w:t>
      </w:r>
    </w:p>
    <w:p w14:paraId="18556B4D" w14:textId="77777777" w:rsidR="003F7389" w:rsidRPr="00E75BFD" w:rsidRDefault="003F7389" w:rsidP="00957E81">
      <w:pPr>
        <w:pStyle w:val="ListParagraph"/>
        <w:numPr>
          <w:ilvl w:val="0"/>
          <w:numId w:val="107"/>
        </w:numPr>
        <w:jc w:val="both"/>
        <w:rPr>
          <w:rFonts w:ascii="Times New Roman" w:hAnsi="Times New Roman" w:cs="Times New Roman"/>
          <w:sz w:val="26"/>
          <w:szCs w:val="26"/>
        </w:rPr>
      </w:pPr>
      <w:r w:rsidRPr="00E75BFD">
        <w:rPr>
          <w:rFonts w:ascii="Times New Roman" w:hAnsi="Times New Roman" w:cs="Times New Roman"/>
          <w:b/>
          <w:bCs/>
          <w:sz w:val="26"/>
          <w:szCs w:val="26"/>
        </w:rPr>
        <w:t>Client:</w:t>
      </w:r>
      <w:r w:rsidRPr="00E75BFD">
        <w:rPr>
          <w:rFonts w:ascii="Times New Roman" w:hAnsi="Times New Roman" w:cs="Times New Roman"/>
          <w:sz w:val="26"/>
          <w:szCs w:val="26"/>
        </w:rPr>
        <w:t xml:space="preserve"> đánh giá các sản phẩm đã mua (1–5 sao kèm nhận xét).</w:t>
      </w:r>
    </w:p>
    <w:p w14:paraId="20023866" w14:textId="77777777" w:rsidR="003F7389" w:rsidRPr="00E75BFD" w:rsidRDefault="003F7389" w:rsidP="00957E81">
      <w:pPr>
        <w:pStyle w:val="ListParagraph"/>
        <w:numPr>
          <w:ilvl w:val="0"/>
          <w:numId w:val="107"/>
        </w:numPr>
        <w:jc w:val="both"/>
        <w:rPr>
          <w:rFonts w:ascii="Times New Roman" w:hAnsi="Times New Roman" w:cs="Times New Roman"/>
          <w:sz w:val="26"/>
          <w:szCs w:val="26"/>
        </w:rPr>
      </w:pPr>
      <w:r w:rsidRPr="00E75BFD">
        <w:rPr>
          <w:rFonts w:ascii="Times New Roman" w:hAnsi="Times New Roman" w:cs="Times New Roman"/>
          <w:b/>
          <w:bCs/>
          <w:sz w:val="26"/>
          <w:szCs w:val="26"/>
        </w:rPr>
        <w:t>Admin &amp; Merchant:</w:t>
      </w:r>
      <w:r w:rsidRPr="00E75BFD">
        <w:rPr>
          <w:rFonts w:ascii="Times New Roman" w:hAnsi="Times New Roman" w:cs="Times New Roman"/>
          <w:sz w:val="26"/>
          <w:szCs w:val="26"/>
        </w:rPr>
        <w:t xml:space="preserve"> theo dõi đánh giá để cải thiện chất lượng sản phẩm/dịch vụ.</w:t>
      </w:r>
    </w:p>
    <w:p w14:paraId="103A6937" w14:textId="06BB0CE1" w:rsidR="003F7389" w:rsidRPr="00E75BFD" w:rsidRDefault="003F7389" w:rsidP="00957E81">
      <w:pPr>
        <w:pStyle w:val="ListParagraph"/>
        <w:numPr>
          <w:ilvl w:val="0"/>
          <w:numId w:val="97"/>
        </w:numPr>
        <w:tabs>
          <w:tab w:val="left" w:pos="1350"/>
        </w:tabs>
        <w:ind w:left="1080"/>
        <w:jc w:val="both"/>
        <w:rPr>
          <w:rFonts w:ascii="Times New Roman" w:hAnsi="Times New Roman" w:cs="Times New Roman"/>
          <w:sz w:val="26"/>
          <w:szCs w:val="26"/>
        </w:rPr>
      </w:pPr>
      <w:r w:rsidRPr="00E75BFD">
        <w:rPr>
          <w:rFonts w:ascii="Times New Roman" w:hAnsi="Times New Roman" w:cs="Times New Roman"/>
          <w:b/>
          <w:bCs/>
          <w:sz w:val="26"/>
          <w:szCs w:val="26"/>
        </w:rPr>
        <w:t>Hỗ trợ khách hàng (Support/Contact):</w:t>
      </w:r>
    </w:p>
    <w:p w14:paraId="2BE31363" w14:textId="6DA1C465" w:rsidR="003F7389" w:rsidRPr="00E75BFD" w:rsidRDefault="003F7389" w:rsidP="00957E81">
      <w:pPr>
        <w:pStyle w:val="ListParagraph"/>
        <w:numPr>
          <w:ilvl w:val="0"/>
          <w:numId w:val="106"/>
        </w:numPr>
        <w:jc w:val="both"/>
        <w:rPr>
          <w:rFonts w:ascii="Times New Roman" w:hAnsi="Times New Roman" w:cs="Times New Roman"/>
          <w:sz w:val="26"/>
          <w:szCs w:val="26"/>
        </w:rPr>
      </w:pPr>
      <w:r w:rsidRPr="00E75BFD">
        <w:rPr>
          <w:rFonts w:ascii="Times New Roman" w:hAnsi="Times New Roman" w:cs="Times New Roman"/>
          <w:b/>
          <w:bCs/>
          <w:sz w:val="26"/>
          <w:szCs w:val="26"/>
        </w:rPr>
        <w:t>Client:</w:t>
      </w:r>
      <w:r w:rsidRPr="00E75BFD">
        <w:rPr>
          <w:rFonts w:ascii="Times New Roman" w:hAnsi="Times New Roman" w:cs="Times New Roman"/>
          <w:sz w:val="26"/>
          <w:szCs w:val="26"/>
        </w:rPr>
        <w:t xml:space="preserve"> gửi yêu cầu hỗ trợ.</w:t>
      </w:r>
    </w:p>
    <w:p w14:paraId="416B7D7A" w14:textId="3D9A7A30" w:rsidR="003F7389" w:rsidRPr="00E75BFD" w:rsidRDefault="003F7389" w:rsidP="00957E81">
      <w:pPr>
        <w:pStyle w:val="ListParagraph"/>
        <w:numPr>
          <w:ilvl w:val="0"/>
          <w:numId w:val="106"/>
        </w:numPr>
        <w:jc w:val="both"/>
        <w:rPr>
          <w:rFonts w:ascii="Times New Roman" w:hAnsi="Times New Roman" w:cs="Times New Roman"/>
          <w:sz w:val="26"/>
          <w:szCs w:val="26"/>
        </w:rPr>
      </w:pPr>
      <w:r w:rsidRPr="00E75BFD">
        <w:rPr>
          <w:rFonts w:ascii="Times New Roman" w:hAnsi="Times New Roman" w:cs="Times New Roman"/>
          <w:b/>
          <w:bCs/>
          <w:sz w:val="26"/>
          <w:szCs w:val="26"/>
        </w:rPr>
        <w:t xml:space="preserve">Admin: </w:t>
      </w:r>
      <w:r w:rsidRPr="00E75BFD">
        <w:rPr>
          <w:rFonts w:ascii="Times New Roman" w:hAnsi="Times New Roman" w:cs="Times New Roman"/>
          <w:sz w:val="26"/>
          <w:szCs w:val="26"/>
        </w:rPr>
        <w:t>xem, cập nhật trạng thái và phản hồi.</w:t>
      </w:r>
    </w:p>
    <w:p w14:paraId="53B99A38" w14:textId="50E9DAC5" w:rsidR="003F7389" w:rsidRPr="00E75BFD" w:rsidRDefault="003F7389" w:rsidP="002C24CD">
      <w:pPr>
        <w:jc w:val="both"/>
        <w:rPr>
          <w:rFonts w:ascii="Times New Roman" w:hAnsi="Times New Roman" w:cs="Times New Roman"/>
          <w:sz w:val="26"/>
          <w:szCs w:val="26"/>
        </w:rPr>
      </w:pPr>
    </w:p>
    <w:p w14:paraId="125E3B93" w14:textId="77777777" w:rsidR="003F7389" w:rsidRPr="00E75BFD" w:rsidRDefault="003F7389"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b) Phạm vi kiểm thử</w:t>
      </w:r>
    </w:p>
    <w:p w14:paraId="44203917" w14:textId="77777777" w:rsidR="003F7389" w:rsidRPr="00E75BFD" w:rsidRDefault="003F7389" w:rsidP="002C24CD">
      <w:pPr>
        <w:jc w:val="both"/>
        <w:rPr>
          <w:rFonts w:ascii="Times New Roman" w:hAnsi="Times New Roman" w:cs="Times New Roman"/>
          <w:sz w:val="26"/>
          <w:szCs w:val="26"/>
        </w:rPr>
      </w:pPr>
      <w:r w:rsidRPr="00E75BFD">
        <w:rPr>
          <w:rFonts w:ascii="Times New Roman" w:hAnsi="Times New Roman" w:cs="Times New Roman"/>
          <w:sz w:val="26"/>
          <w:szCs w:val="26"/>
        </w:rPr>
        <w:t>Trong dự án, nhóm tập trung vào các loại kiểm thử sau:</w:t>
      </w:r>
    </w:p>
    <w:p w14:paraId="233AF429" w14:textId="49ED8F90" w:rsidR="003F7389" w:rsidRPr="00E75BFD" w:rsidRDefault="003F7389" w:rsidP="00957E81">
      <w:pPr>
        <w:pStyle w:val="ListParagraph"/>
        <w:numPr>
          <w:ilvl w:val="0"/>
          <w:numId w:val="97"/>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Unit Testing:</w:t>
      </w:r>
      <w:r w:rsidRPr="00E75BFD">
        <w:rPr>
          <w:rFonts w:ascii="Times New Roman" w:hAnsi="Times New Roman" w:cs="Times New Roman"/>
          <w:sz w:val="26"/>
          <w:szCs w:val="26"/>
        </w:rPr>
        <w:t xml:space="preserve"> Kiểm thử các logic nghiệp vụ quan trọng ở backend (tính tổng, xử lý trạng thái đơn hàng, kiểm tra quy tắc nghiệp vụ, v.v.).</w:t>
      </w:r>
    </w:p>
    <w:p w14:paraId="27B58357" w14:textId="2AB2A6E9" w:rsidR="003F7389" w:rsidRPr="00E75BFD" w:rsidRDefault="003F7389" w:rsidP="00957E81">
      <w:pPr>
        <w:pStyle w:val="ListParagraph"/>
        <w:numPr>
          <w:ilvl w:val="0"/>
          <w:numId w:val="97"/>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lastRenderedPageBreak/>
        <w:t>API Testing:</w:t>
      </w:r>
    </w:p>
    <w:p w14:paraId="797C6E27" w14:textId="77777777" w:rsidR="003F7389" w:rsidRPr="00E75BFD" w:rsidRDefault="003F7389" w:rsidP="00957E81">
      <w:pPr>
        <w:pStyle w:val="ListParagraph"/>
        <w:numPr>
          <w:ilvl w:val="0"/>
          <w:numId w:val="105"/>
        </w:numPr>
        <w:jc w:val="both"/>
        <w:rPr>
          <w:rFonts w:ascii="Times New Roman" w:hAnsi="Times New Roman" w:cs="Times New Roman"/>
          <w:sz w:val="26"/>
          <w:szCs w:val="26"/>
        </w:rPr>
      </w:pPr>
      <w:r w:rsidRPr="00E75BFD">
        <w:rPr>
          <w:rFonts w:ascii="Times New Roman" w:hAnsi="Times New Roman" w:cs="Times New Roman"/>
          <w:sz w:val="26"/>
          <w:szCs w:val="26"/>
        </w:rPr>
        <w:t>Kiểm thử các endpoint REST (đăng nhập, phân quyền, thao tác sản phẩm, giỏ hàng, đơn hàng, đánh giá, v.v.).</w:t>
      </w:r>
    </w:p>
    <w:p w14:paraId="359ACE4C" w14:textId="77777777" w:rsidR="003F7389" w:rsidRPr="00E75BFD" w:rsidRDefault="003F7389" w:rsidP="00957E81">
      <w:pPr>
        <w:pStyle w:val="ListParagraph"/>
        <w:numPr>
          <w:ilvl w:val="0"/>
          <w:numId w:val="105"/>
        </w:numPr>
        <w:jc w:val="both"/>
        <w:rPr>
          <w:rFonts w:ascii="Times New Roman" w:hAnsi="Times New Roman" w:cs="Times New Roman"/>
          <w:sz w:val="26"/>
          <w:szCs w:val="26"/>
        </w:rPr>
      </w:pPr>
      <w:r w:rsidRPr="00E75BFD">
        <w:rPr>
          <w:rFonts w:ascii="Times New Roman" w:hAnsi="Times New Roman" w:cs="Times New Roman"/>
          <w:sz w:val="26"/>
          <w:szCs w:val="26"/>
        </w:rPr>
        <w:t>Sử dụng Postman/Jest để gửi request, kiểm tra response và xác thực dữ liệu.</w:t>
      </w:r>
    </w:p>
    <w:p w14:paraId="0EE90477" w14:textId="543F14EE" w:rsidR="003F7389" w:rsidRPr="00E75BFD" w:rsidRDefault="003F7389" w:rsidP="00957E81">
      <w:pPr>
        <w:pStyle w:val="ListParagraph"/>
        <w:numPr>
          <w:ilvl w:val="0"/>
          <w:numId w:val="104"/>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Functional/UI Testing (thủ công):</w:t>
      </w:r>
    </w:p>
    <w:p w14:paraId="1C5D0E51" w14:textId="77777777" w:rsidR="003F7389" w:rsidRPr="00E75BFD" w:rsidRDefault="003F7389" w:rsidP="00957E81">
      <w:pPr>
        <w:pStyle w:val="ListParagraph"/>
        <w:numPr>
          <w:ilvl w:val="0"/>
          <w:numId w:val="103"/>
        </w:numPr>
        <w:jc w:val="both"/>
        <w:rPr>
          <w:rFonts w:ascii="Times New Roman" w:hAnsi="Times New Roman" w:cs="Times New Roman"/>
          <w:sz w:val="26"/>
          <w:szCs w:val="26"/>
        </w:rPr>
      </w:pPr>
      <w:r w:rsidRPr="00E75BFD">
        <w:rPr>
          <w:rFonts w:ascii="Times New Roman" w:hAnsi="Times New Roman" w:cs="Times New Roman"/>
          <w:sz w:val="26"/>
          <w:szCs w:val="26"/>
        </w:rPr>
        <w:t>Kiểm thử thủ công các màn hình UI cho Client, Merchant và Admin.</w:t>
      </w:r>
    </w:p>
    <w:p w14:paraId="38FAFF09" w14:textId="77777777" w:rsidR="003F7389" w:rsidRPr="00E75BFD" w:rsidRDefault="003F7389" w:rsidP="00957E81">
      <w:pPr>
        <w:pStyle w:val="ListParagraph"/>
        <w:numPr>
          <w:ilvl w:val="0"/>
          <w:numId w:val="103"/>
        </w:numPr>
        <w:jc w:val="both"/>
        <w:rPr>
          <w:rFonts w:ascii="Times New Roman" w:hAnsi="Times New Roman" w:cs="Times New Roman"/>
          <w:sz w:val="26"/>
          <w:szCs w:val="26"/>
        </w:rPr>
      </w:pPr>
      <w:r w:rsidRPr="00E75BFD">
        <w:rPr>
          <w:rFonts w:ascii="Times New Roman" w:hAnsi="Times New Roman" w:cs="Times New Roman"/>
          <w:sz w:val="26"/>
          <w:szCs w:val="26"/>
        </w:rPr>
        <w:t>Kiểm tra các luồng nghiệp vụ, quy tắc kiểm tra dữ liệu, thông báo lỗi, điều hướng, v.v.</w:t>
      </w:r>
    </w:p>
    <w:p w14:paraId="1016CC4C" w14:textId="52FCBF3F" w:rsidR="003F7389" w:rsidRPr="00E75BFD" w:rsidRDefault="003F7389" w:rsidP="00957E81">
      <w:pPr>
        <w:pStyle w:val="ListParagraph"/>
        <w:numPr>
          <w:ilvl w:val="0"/>
          <w:numId w:val="97"/>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End-to-End (E2E) Testing:</w:t>
      </w:r>
      <w:r w:rsidRPr="00E75BFD">
        <w:rPr>
          <w:rFonts w:ascii="Times New Roman" w:hAnsi="Times New Roman" w:cs="Times New Roman"/>
          <w:sz w:val="26"/>
          <w:szCs w:val="26"/>
        </w:rPr>
        <w:br/>
        <w:t>Sử dụng Cypress để mô phỏng các quy trình hoàn chỉnh, ví dụ:</w:t>
      </w:r>
    </w:p>
    <w:p w14:paraId="55A832C9" w14:textId="77777777" w:rsidR="003F7389" w:rsidRPr="00E75BFD" w:rsidRDefault="003F7389" w:rsidP="00957E81">
      <w:pPr>
        <w:pStyle w:val="ListParagraph"/>
        <w:numPr>
          <w:ilvl w:val="0"/>
          <w:numId w:val="102"/>
        </w:numPr>
        <w:jc w:val="both"/>
        <w:rPr>
          <w:rFonts w:ascii="Times New Roman" w:hAnsi="Times New Roman" w:cs="Times New Roman"/>
          <w:sz w:val="26"/>
          <w:szCs w:val="26"/>
        </w:rPr>
      </w:pPr>
      <w:r w:rsidRPr="00E75BFD">
        <w:rPr>
          <w:rFonts w:ascii="Times New Roman" w:hAnsi="Times New Roman" w:cs="Times New Roman"/>
          <w:b/>
          <w:bCs/>
          <w:sz w:val="26"/>
          <w:szCs w:val="26"/>
        </w:rPr>
        <w:t>Client:</w:t>
      </w:r>
      <w:r w:rsidRPr="00E75BFD">
        <w:rPr>
          <w:rFonts w:ascii="Times New Roman" w:hAnsi="Times New Roman" w:cs="Times New Roman"/>
          <w:sz w:val="26"/>
          <w:szCs w:val="26"/>
        </w:rPr>
        <w:t xml:space="preserve"> đăng ký → đăng nhập → chọn sản phẩm → thêm vào giỏ → đặt hàng → xem lịch sử đơn → đánh giá sản phẩm.</w:t>
      </w:r>
    </w:p>
    <w:p w14:paraId="30B1252F" w14:textId="77777777" w:rsidR="003F7389" w:rsidRPr="00E75BFD" w:rsidRDefault="003F7389" w:rsidP="00957E81">
      <w:pPr>
        <w:pStyle w:val="ListParagraph"/>
        <w:numPr>
          <w:ilvl w:val="0"/>
          <w:numId w:val="102"/>
        </w:numPr>
        <w:jc w:val="both"/>
        <w:rPr>
          <w:rFonts w:ascii="Times New Roman" w:hAnsi="Times New Roman" w:cs="Times New Roman"/>
          <w:sz w:val="26"/>
          <w:szCs w:val="26"/>
        </w:rPr>
      </w:pPr>
      <w:r w:rsidRPr="00E75BFD">
        <w:rPr>
          <w:rFonts w:ascii="Times New Roman" w:hAnsi="Times New Roman" w:cs="Times New Roman"/>
          <w:b/>
          <w:bCs/>
          <w:sz w:val="26"/>
          <w:szCs w:val="26"/>
        </w:rPr>
        <w:t>Admin:</w:t>
      </w:r>
      <w:r w:rsidRPr="00E75BFD">
        <w:rPr>
          <w:rFonts w:ascii="Times New Roman" w:hAnsi="Times New Roman" w:cs="Times New Roman"/>
          <w:sz w:val="26"/>
          <w:szCs w:val="26"/>
        </w:rPr>
        <w:t xml:space="preserve"> đăng nhập → quản lý category/merchant/product → xử lý đơn hàng → xem đánh giá.</w:t>
      </w:r>
    </w:p>
    <w:p w14:paraId="16EC3F96" w14:textId="77777777" w:rsidR="003F7389" w:rsidRPr="00E75BFD" w:rsidRDefault="003F7389" w:rsidP="00957E81">
      <w:pPr>
        <w:pStyle w:val="ListParagraph"/>
        <w:numPr>
          <w:ilvl w:val="0"/>
          <w:numId w:val="102"/>
        </w:numPr>
        <w:jc w:val="both"/>
        <w:rPr>
          <w:rFonts w:ascii="Times New Roman" w:hAnsi="Times New Roman" w:cs="Times New Roman"/>
          <w:sz w:val="26"/>
          <w:szCs w:val="26"/>
        </w:rPr>
      </w:pPr>
      <w:r w:rsidRPr="00E75BFD">
        <w:rPr>
          <w:rFonts w:ascii="Times New Roman" w:hAnsi="Times New Roman" w:cs="Times New Roman"/>
          <w:b/>
          <w:bCs/>
          <w:sz w:val="26"/>
          <w:szCs w:val="26"/>
        </w:rPr>
        <w:t>Merchant:</w:t>
      </w:r>
      <w:r w:rsidRPr="00E75BFD">
        <w:rPr>
          <w:rFonts w:ascii="Times New Roman" w:hAnsi="Times New Roman" w:cs="Times New Roman"/>
          <w:sz w:val="26"/>
          <w:szCs w:val="26"/>
        </w:rPr>
        <w:t xml:space="preserve"> đăng nhập → quản lý sản phẩm → xem đơn hàng liên quan → theo dõi đánh giá.</w:t>
      </w:r>
    </w:p>
    <w:p w14:paraId="00502A39" w14:textId="05A0F401" w:rsidR="003F7389" w:rsidRPr="00E75BFD" w:rsidRDefault="003F7389" w:rsidP="00957E81">
      <w:pPr>
        <w:pStyle w:val="ListParagraph"/>
        <w:numPr>
          <w:ilvl w:val="0"/>
          <w:numId w:val="97"/>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Performance/Load Testing (mức cơ bản):</w:t>
      </w:r>
    </w:p>
    <w:p w14:paraId="1E70802F" w14:textId="77777777" w:rsidR="003F7389" w:rsidRPr="00E75BFD" w:rsidRDefault="003F7389" w:rsidP="00957E81">
      <w:pPr>
        <w:pStyle w:val="ListParagraph"/>
        <w:numPr>
          <w:ilvl w:val="0"/>
          <w:numId w:val="101"/>
        </w:numPr>
        <w:jc w:val="both"/>
        <w:rPr>
          <w:rFonts w:ascii="Times New Roman" w:hAnsi="Times New Roman" w:cs="Times New Roman"/>
          <w:sz w:val="26"/>
          <w:szCs w:val="26"/>
        </w:rPr>
      </w:pPr>
      <w:r w:rsidRPr="00E75BFD">
        <w:rPr>
          <w:rFonts w:ascii="Times New Roman" w:hAnsi="Times New Roman" w:cs="Times New Roman"/>
          <w:sz w:val="26"/>
          <w:szCs w:val="26"/>
        </w:rPr>
        <w:t>Sử dụng JMeter (hoặc tương đương) trên một vài API có tần suất cao như đăng nhập, tìm kiếm sản phẩm, tạo đơn hàng.</w:t>
      </w:r>
    </w:p>
    <w:p w14:paraId="5CF25CBF" w14:textId="77777777" w:rsidR="003F7389" w:rsidRPr="00E75BFD" w:rsidRDefault="003F7389" w:rsidP="00957E81">
      <w:pPr>
        <w:pStyle w:val="ListParagraph"/>
        <w:numPr>
          <w:ilvl w:val="0"/>
          <w:numId w:val="101"/>
        </w:numPr>
        <w:jc w:val="both"/>
        <w:rPr>
          <w:rFonts w:ascii="Times New Roman" w:hAnsi="Times New Roman" w:cs="Times New Roman"/>
          <w:sz w:val="26"/>
          <w:szCs w:val="26"/>
        </w:rPr>
      </w:pPr>
      <w:r w:rsidRPr="00E75BFD">
        <w:rPr>
          <w:rFonts w:ascii="Times New Roman" w:hAnsi="Times New Roman" w:cs="Times New Roman"/>
          <w:sz w:val="26"/>
          <w:szCs w:val="26"/>
        </w:rPr>
        <w:t>Ghi nhận thời gian phản hồi và throughput dưới một mức tải nhất định.</w:t>
      </w:r>
    </w:p>
    <w:p w14:paraId="58DCF329" w14:textId="0ABD6B1C" w:rsidR="003F7389" w:rsidRPr="00E75BFD" w:rsidRDefault="003F7389" w:rsidP="002C24CD">
      <w:pPr>
        <w:jc w:val="both"/>
        <w:rPr>
          <w:rFonts w:ascii="Times New Roman" w:hAnsi="Times New Roman" w:cs="Times New Roman"/>
          <w:sz w:val="26"/>
          <w:szCs w:val="26"/>
        </w:rPr>
      </w:pPr>
    </w:p>
    <w:p w14:paraId="2F695BB0" w14:textId="77777777" w:rsidR="003F7389" w:rsidRPr="00E75BFD" w:rsidRDefault="003F7389"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c) Nội dung ngoài phạm vi</w:t>
      </w:r>
    </w:p>
    <w:p w14:paraId="77EF4913" w14:textId="77777777" w:rsidR="003F7389" w:rsidRPr="00E75BFD" w:rsidRDefault="003F7389" w:rsidP="002C24CD">
      <w:pPr>
        <w:jc w:val="both"/>
        <w:rPr>
          <w:rFonts w:ascii="Times New Roman" w:hAnsi="Times New Roman" w:cs="Times New Roman"/>
          <w:sz w:val="26"/>
          <w:szCs w:val="26"/>
        </w:rPr>
      </w:pPr>
      <w:r w:rsidRPr="00E75BFD">
        <w:rPr>
          <w:rFonts w:ascii="Times New Roman" w:hAnsi="Times New Roman" w:cs="Times New Roman"/>
          <w:sz w:val="26"/>
          <w:szCs w:val="26"/>
        </w:rPr>
        <w:t>Một số nội dung được xem là ngoài phạm vi của dự án để đảm bảo phù hợp với thời lượng và mục tiêu môn học:</w:t>
      </w:r>
    </w:p>
    <w:p w14:paraId="31D34B73" w14:textId="77AF4856" w:rsidR="003F7389" w:rsidRPr="00E75BFD" w:rsidRDefault="003F7389" w:rsidP="00957E81">
      <w:pPr>
        <w:pStyle w:val="ListParagraph"/>
        <w:numPr>
          <w:ilvl w:val="0"/>
          <w:numId w:val="100"/>
        </w:numPr>
        <w:ind w:left="1080"/>
        <w:jc w:val="both"/>
        <w:rPr>
          <w:rFonts w:ascii="Times New Roman" w:hAnsi="Times New Roman" w:cs="Times New Roman"/>
          <w:sz w:val="26"/>
          <w:szCs w:val="26"/>
        </w:rPr>
      </w:pPr>
      <w:r w:rsidRPr="00E75BFD">
        <w:rPr>
          <w:rFonts w:ascii="Times New Roman" w:hAnsi="Times New Roman" w:cs="Times New Roman"/>
          <w:sz w:val="26"/>
          <w:szCs w:val="26"/>
        </w:rPr>
        <w:t>Tích hợp thực tế với các cổng thanh toán (VNPay, PayPal, Stripe, …): trong dự án này bước thanh toán được mô phỏng, tập trung vào tạo đơn và lưu thông tin thanh toán ở mức logic.</w:t>
      </w:r>
    </w:p>
    <w:p w14:paraId="120243D6" w14:textId="77777777" w:rsidR="003F7389" w:rsidRPr="00E75BFD" w:rsidRDefault="003F7389" w:rsidP="00957E81">
      <w:pPr>
        <w:pStyle w:val="ListParagraph"/>
        <w:numPr>
          <w:ilvl w:val="0"/>
          <w:numId w:val="100"/>
        </w:numPr>
        <w:ind w:left="1080"/>
        <w:jc w:val="both"/>
        <w:rPr>
          <w:rFonts w:ascii="Times New Roman" w:hAnsi="Times New Roman" w:cs="Times New Roman"/>
          <w:sz w:val="26"/>
          <w:szCs w:val="26"/>
        </w:rPr>
      </w:pPr>
      <w:r w:rsidRPr="00E75BFD">
        <w:rPr>
          <w:rFonts w:ascii="Times New Roman" w:hAnsi="Times New Roman" w:cs="Times New Roman"/>
          <w:sz w:val="26"/>
          <w:szCs w:val="26"/>
        </w:rPr>
        <w:t>Tích hợp với các hệ thống logistics bên thứ ba (shipper, hãng vận chuyển) và theo dõi đơn hàng theo thời gian thực.</w:t>
      </w:r>
    </w:p>
    <w:p w14:paraId="7BF12009" w14:textId="786CD5DD" w:rsidR="003F7389" w:rsidRPr="00E75BFD" w:rsidRDefault="003F7389" w:rsidP="00957E81">
      <w:pPr>
        <w:pStyle w:val="ListParagraph"/>
        <w:numPr>
          <w:ilvl w:val="0"/>
          <w:numId w:val="100"/>
        </w:numPr>
        <w:ind w:left="1080"/>
        <w:jc w:val="both"/>
        <w:rPr>
          <w:rFonts w:ascii="Times New Roman" w:hAnsi="Times New Roman" w:cs="Times New Roman"/>
          <w:sz w:val="26"/>
          <w:szCs w:val="26"/>
        </w:rPr>
      </w:pPr>
      <w:r w:rsidRPr="00E75BFD">
        <w:rPr>
          <w:rFonts w:ascii="Times New Roman" w:hAnsi="Times New Roman" w:cs="Times New Roman"/>
          <w:sz w:val="26"/>
          <w:szCs w:val="26"/>
        </w:rPr>
        <w:t>Các dashboard báo cáo và phân tích nâng cao cho admin/merchant (BI, analytics, hệ thống gợi ý sản phẩm, …)</w:t>
      </w:r>
    </w:p>
    <w:p w14:paraId="6C66FB6B" w14:textId="4352117C" w:rsidR="003F7389" w:rsidRPr="00E75BFD" w:rsidRDefault="003F7389" w:rsidP="00957E81">
      <w:pPr>
        <w:pStyle w:val="ListParagraph"/>
        <w:numPr>
          <w:ilvl w:val="0"/>
          <w:numId w:val="100"/>
        </w:numPr>
        <w:ind w:left="1080"/>
        <w:jc w:val="both"/>
        <w:rPr>
          <w:rFonts w:ascii="Times New Roman" w:hAnsi="Times New Roman" w:cs="Times New Roman"/>
          <w:sz w:val="26"/>
          <w:szCs w:val="26"/>
        </w:rPr>
      </w:pPr>
      <w:r w:rsidRPr="00E75BFD">
        <w:rPr>
          <w:rFonts w:ascii="Times New Roman" w:hAnsi="Times New Roman" w:cs="Times New Roman"/>
          <w:sz w:val="26"/>
          <w:szCs w:val="26"/>
        </w:rPr>
        <w:t>Các cơ chế bảo mật cấp doanh nghiệp (WAF, chống DDoS, cơ chế giảm thiểu tấn công phức tạp, …)</w:t>
      </w:r>
    </w:p>
    <w:p w14:paraId="4C781DAF" w14:textId="72B58E64" w:rsidR="007B04C0" w:rsidRPr="00E75BFD" w:rsidRDefault="007B04C0" w:rsidP="002C24CD">
      <w:pPr>
        <w:jc w:val="both"/>
        <w:rPr>
          <w:rFonts w:ascii="Times New Roman" w:hAnsi="Times New Roman" w:cs="Times New Roman"/>
          <w:sz w:val="26"/>
          <w:szCs w:val="26"/>
        </w:rPr>
      </w:pPr>
    </w:p>
    <w:p w14:paraId="2408127A" w14:textId="1C9E428C" w:rsidR="00B13160" w:rsidRPr="00E75BFD" w:rsidRDefault="00B13160" w:rsidP="002C24CD">
      <w:pPr>
        <w:pStyle w:val="Heading3"/>
        <w:jc w:val="both"/>
        <w:rPr>
          <w:lang w:val="vi-VN"/>
        </w:rPr>
      </w:pPr>
      <w:r w:rsidRPr="00E75BFD">
        <w:rPr>
          <w:lang w:val="vi-VN"/>
        </w:rPr>
        <w:t xml:space="preserve">1.3.4. </w:t>
      </w:r>
      <w:r w:rsidR="003F7389" w:rsidRPr="00E75BFD">
        <w:rPr>
          <w:lang w:val="vi-VN"/>
        </w:rPr>
        <w:t>Tiêu chí chấp nhận và đánh giá kết quả</w:t>
      </w:r>
    </w:p>
    <w:p w14:paraId="2CA01A17" w14:textId="3CF92B0B" w:rsidR="008F32C0" w:rsidRPr="00E75BFD" w:rsidRDefault="008F32C0" w:rsidP="002C24CD">
      <w:pPr>
        <w:jc w:val="both"/>
        <w:rPr>
          <w:rFonts w:ascii="Times New Roman" w:hAnsi="Times New Roman" w:cs="Times New Roman"/>
          <w:sz w:val="26"/>
          <w:szCs w:val="26"/>
        </w:rPr>
      </w:pPr>
      <w:r w:rsidRPr="00E75BFD">
        <w:rPr>
          <w:rFonts w:ascii="Times New Roman" w:hAnsi="Times New Roman" w:cs="Times New Roman"/>
          <w:sz w:val="26"/>
          <w:szCs w:val="26"/>
        </w:rPr>
        <w:t xml:space="preserve">Để xác định dự án có đáp ứng các mục tiêu đề ra hay không, nhóm định nghĩa một số </w:t>
      </w:r>
      <w:r w:rsidRPr="00E75BFD">
        <w:rPr>
          <w:rFonts w:ascii="Times New Roman" w:hAnsi="Times New Roman" w:cs="Times New Roman"/>
          <w:i/>
          <w:iCs/>
          <w:sz w:val="26"/>
          <w:szCs w:val="26"/>
        </w:rPr>
        <w:t>Tiêu chí chấp nhận người dùng</w:t>
      </w:r>
      <w:r w:rsidRPr="00E75BFD">
        <w:rPr>
          <w:rFonts w:ascii="Times New Roman" w:hAnsi="Times New Roman" w:cs="Times New Roman"/>
          <w:b/>
          <w:bCs/>
          <w:sz w:val="26"/>
          <w:szCs w:val="26"/>
        </w:rPr>
        <w:t xml:space="preserve"> </w:t>
      </w:r>
      <w:r w:rsidRPr="00E75BFD">
        <w:rPr>
          <w:rFonts w:ascii="Times New Roman" w:hAnsi="Times New Roman" w:cs="Times New Roman"/>
          <w:sz w:val="26"/>
          <w:szCs w:val="26"/>
        </w:rPr>
        <w:t>và tiêu chí đánh giá tổng thể, bao gồm:</w:t>
      </w:r>
    </w:p>
    <w:p w14:paraId="1515A0FA" w14:textId="77777777" w:rsidR="008F32C0" w:rsidRPr="00E75BFD" w:rsidRDefault="008F32C0"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lastRenderedPageBreak/>
        <w:t>a) Chấp nhận về chức năng</w:t>
      </w:r>
    </w:p>
    <w:p w14:paraId="79CD4845" w14:textId="77777777" w:rsidR="008F32C0" w:rsidRPr="00E75BFD" w:rsidRDefault="008F32C0" w:rsidP="00957E81">
      <w:pPr>
        <w:pStyle w:val="ListParagraph"/>
        <w:numPr>
          <w:ilvl w:val="0"/>
          <w:numId w:val="113"/>
        </w:numPr>
        <w:ind w:left="1080"/>
        <w:jc w:val="both"/>
        <w:rPr>
          <w:rFonts w:ascii="Times New Roman" w:hAnsi="Times New Roman" w:cs="Times New Roman"/>
          <w:sz w:val="26"/>
          <w:szCs w:val="26"/>
        </w:rPr>
      </w:pPr>
      <w:r w:rsidRPr="00E75BFD">
        <w:rPr>
          <w:rFonts w:ascii="Times New Roman" w:hAnsi="Times New Roman" w:cs="Times New Roman"/>
          <w:sz w:val="26"/>
          <w:szCs w:val="26"/>
        </w:rPr>
        <w:t>Các luồng nghiệp vụ chính của Client – Merchant – Admin hoạt động chính xác như đã mô tả trong user stories và use cases:</w:t>
      </w:r>
    </w:p>
    <w:p w14:paraId="535A7AC6" w14:textId="77777777" w:rsidR="008F32C0" w:rsidRPr="00E75BFD" w:rsidRDefault="008F32C0" w:rsidP="00957E81">
      <w:pPr>
        <w:pStyle w:val="ListParagraph"/>
        <w:numPr>
          <w:ilvl w:val="0"/>
          <w:numId w:val="114"/>
        </w:numPr>
        <w:tabs>
          <w:tab w:val="left" w:pos="1890"/>
        </w:tabs>
        <w:ind w:left="1440"/>
        <w:jc w:val="both"/>
        <w:rPr>
          <w:rFonts w:ascii="Times New Roman" w:hAnsi="Times New Roman" w:cs="Times New Roman"/>
          <w:sz w:val="26"/>
          <w:szCs w:val="26"/>
        </w:rPr>
      </w:pPr>
      <w:r w:rsidRPr="00E75BFD">
        <w:rPr>
          <w:rFonts w:ascii="Times New Roman" w:hAnsi="Times New Roman" w:cs="Times New Roman"/>
          <w:b/>
          <w:bCs/>
          <w:sz w:val="26"/>
          <w:szCs w:val="26"/>
        </w:rPr>
        <w:t>Client:</w:t>
      </w:r>
      <w:r w:rsidRPr="00E75BFD">
        <w:rPr>
          <w:rFonts w:ascii="Times New Roman" w:hAnsi="Times New Roman" w:cs="Times New Roman"/>
          <w:sz w:val="26"/>
          <w:szCs w:val="26"/>
        </w:rPr>
        <w:t xml:space="preserve"> đăng ký/đăng nhập, duyệt danh mục sản phẩm, quản lý giỏ hàng, đặt hàng, xem lịch sử đơn hàng, đánh giá sản phẩm.</w:t>
      </w:r>
    </w:p>
    <w:p w14:paraId="5124D392" w14:textId="77777777" w:rsidR="008F32C0" w:rsidRPr="00E75BFD" w:rsidRDefault="008F32C0" w:rsidP="00957E81">
      <w:pPr>
        <w:pStyle w:val="ListParagraph"/>
        <w:numPr>
          <w:ilvl w:val="0"/>
          <w:numId w:val="114"/>
        </w:numPr>
        <w:tabs>
          <w:tab w:val="left" w:pos="1890"/>
        </w:tabs>
        <w:ind w:left="1440"/>
        <w:jc w:val="both"/>
        <w:rPr>
          <w:rFonts w:ascii="Times New Roman" w:hAnsi="Times New Roman" w:cs="Times New Roman"/>
          <w:sz w:val="26"/>
          <w:szCs w:val="26"/>
        </w:rPr>
      </w:pPr>
      <w:r w:rsidRPr="00E75BFD">
        <w:rPr>
          <w:rFonts w:ascii="Times New Roman" w:hAnsi="Times New Roman" w:cs="Times New Roman"/>
          <w:b/>
          <w:bCs/>
          <w:sz w:val="26"/>
          <w:szCs w:val="26"/>
        </w:rPr>
        <w:t>Merchant:</w:t>
      </w:r>
      <w:r w:rsidRPr="00E75BFD">
        <w:rPr>
          <w:rFonts w:ascii="Times New Roman" w:hAnsi="Times New Roman" w:cs="Times New Roman"/>
          <w:sz w:val="26"/>
          <w:szCs w:val="26"/>
        </w:rPr>
        <w:t xml:space="preserve"> đăng nhập, quản lý sản phẩm của cửa hàng, xem các đơn hàng liên quan, theo dõi đánh giá.</w:t>
      </w:r>
    </w:p>
    <w:p w14:paraId="0CD5797C" w14:textId="77777777" w:rsidR="008F32C0" w:rsidRPr="00E75BFD" w:rsidRDefault="008F32C0" w:rsidP="00957E81">
      <w:pPr>
        <w:pStyle w:val="ListParagraph"/>
        <w:numPr>
          <w:ilvl w:val="0"/>
          <w:numId w:val="114"/>
        </w:numPr>
        <w:tabs>
          <w:tab w:val="left" w:pos="1890"/>
        </w:tabs>
        <w:ind w:left="1440"/>
        <w:jc w:val="both"/>
        <w:rPr>
          <w:rFonts w:ascii="Times New Roman" w:hAnsi="Times New Roman" w:cs="Times New Roman"/>
          <w:sz w:val="26"/>
          <w:szCs w:val="26"/>
        </w:rPr>
      </w:pPr>
      <w:r w:rsidRPr="00E75BFD">
        <w:rPr>
          <w:rFonts w:ascii="Times New Roman" w:hAnsi="Times New Roman" w:cs="Times New Roman"/>
          <w:b/>
          <w:bCs/>
          <w:sz w:val="26"/>
          <w:szCs w:val="26"/>
        </w:rPr>
        <w:t>Admin:</w:t>
      </w:r>
      <w:r w:rsidRPr="00E75BFD">
        <w:rPr>
          <w:rFonts w:ascii="Times New Roman" w:hAnsi="Times New Roman" w:cs="Times New Roman"/>
          <w:sz w:val="26"/>
          <w:szCs w:val="26"/>
        </w:rPr>
        <w:t xml:space="preserve"> quản lý danh mục, thương hiệu, merchant, khách hàng, đơn hàng, đánh giá và ticket hỗ trợ.</w:t>
      </w:r>
    </w:p>
    <w:p w14:paraId="0F24CF19" w14:textId="27D39EB8" w:rsidR="008F32C0" w:rsidRPr="00E75BFD" w:rsidRDefault="008F32C0" w:rsidP="00957E81">
      <w:pPr>
        <w:pStyle w:val="ListParagraph"/>
        <w:numPr>
          <w:ilvl w:val="0"/>
          <w:numId w:val="113"/>
        </w:numPr>
        <w:ind w:left="1080"/>
        <w:jc w:val="both"/>
        <w:rPr>
          <w:rFonts w:ascii="Times New Roman" w:hAnsi="Times New Roman" w:cs="Times New Roman"/>
          <w:sz w:val="26"/>
          <w:szCs w:val="26"/>
        </w:rPr>
      </w:pPr>
      <w:r w:rsidRPr="00E75BFD">
        <w:rPr>
          <w:rFonts w:ascii="Times New Roman" w:hAnsi="Times New Roman" w:cs="Times New Roman"/>
          <w:sz w:val="26"/>
          <w:szCs w:val="26"/>
        </w:rPr>
        <w:t xml:space="preserve">Không còn lỗi </w:t>
      </w:r>
      <w:r w:rsidRPr="00E75BFD">
        <w:rPr>
          <w:rFonts w:ascii="Times New Roman" w:hAnsi="Times New Roman" w:cs="Times New Roman"/>
          <w:b/>
          <w:bCs/>
          <w:sz w:val="26"/>
          <w:szCs w:val="26"/>
        </w:rPr>
        <w:t>Critical/High</w:t>
      </w:r>
      <w:r w:rsidRPr="00E75BFD">
        <w:rPr>
          <w:rFonts w:ascii="Times New Roman" w:hAnsi="Times New Roman" w:cs="Times New Roman"/>
          <w:sz w:val="26"/>
          <w:szCs w:val="26"/>
        </w:rPr>
        <w:t xml:space="preserve"> gây gián đoạn các luồng nghiệp vụ cốt lõi hoặc làm hỏng dữ liệu quan trọng (đơn hàng, trạng thái thanh toán mô phỏng, phân quyền truy cập, v.v.).</w:t>
      </w:r>
    </w:p>
    <w:p w14:paraId="12299CDF" w14:textId="77777777" w:rsidR="008F32C0" w:rsidRPr="00E75BFD" w:rsidRDefault="008F32C0"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b) Chất lượng và hiệu năng</w:t>
      </w:r>
    </w:p>
    <w:p w14:paraId="6173BF9F" w14:textId="77777777" w:rsidR="008F32C0" w:rsidRPr="00E75BFD" w:rsidRDefault="008F32C0" w:rsidP="00957E81">
      <w:pPr>
        <w:pStyle w:val="ListParagraph"/>
        <w:numPr>
          <w:ilvl w:val="0"/>
          <w:numId w:val="115"/>
        </w:numPr>
        <w:ind w:left="1080"/>
        <w:jc w:val="both"/>
        <w:rPr>
          <w:rFonts w:ascii="Times New Roman" w:hAnsi="Times New Roman" w:cs="Times New Roman"/>
          <w:sz w:val="26"/>
          <w:szCs w:val="26"/>
        </w:rPr>
      </w:pPr>
      <w:r w:rsidRPr="00E75BFD">
        <w:rPr>
          <w:rFonts w:ascii="Times New Roman" w:hAnsi="Times New Roman" w:cs="Times New Roman"/>
          <w:sz w:val="26"/>
          <w:szCs w:val="26"/>
        </w:rPr>
        <w:t>Hầu hết các thao tác phổ biến (đăng nhập, tìm kiếm, xem danh sách sản phẩm, tạo đơn hàng, v.v.) đều có thời gian phản hồi ở mức chấp nhận được (ví dụ: &lt; 3 giây trong môi trường dev).</w:t>
      </w:r>
    </w:p>
    <w:p w14:paraId="308B21D6" w14:textId="77777777" w:rsidR="008F32C0" w:rsidRPr="00E75BFD" w:rsidRDefault="008F32C0" w:rsidP="00957E81">
      <w:pPr>
        <w:pStyle w:val="ListParagraph"/>
        <w:numPr>
          <w:ilvl w:val="0"/>
          <w:numId w:val="115"/>
        </w:numPr>
        <w:ind w:left="1080"/>
        <w:jc w:val="both"/>
        <w:rPr>
          <w:rFonts w:ascii="Times New Roman" w:hAnsi="Times New Roman" w:cs="Times New Roman"/>
          <w:sz w:val="26"/>
          <w:szCs w:val="26"/>
        </w:rPr>
      </w:pPr>
      <w:r w:rsidRPr="00E75BFD">
        <w:rPr>
          <w:rFonts w:ascii="Times New Roman" w:hAnsi="Times New Roman" w:cs="Times New Roman"/>
          <w:sz w:val="26"/>
          <w:szCs w:val="26"/>
        </w:rPr>
        <w:t>Không xảy ra tình trạng ứng dụng bị crash thường xuyên hoặc lỗi backend 500 lặp lại trong các luồng chính.</w:t>
      </w:r>
    </w:p>
    <w:p w14:paraId="649DD7DF" w14:textId="77777777" w:rsidR="008F32C0" w:rsidRPr="00E75BFD" w:rsidRDefault="008F32C0" w:rsidP="00957E81">
      <w:pPr>
        <w:pStyle w:val="ListParagraph"/>
        <w:numPr>
          <w:ilvl w:val="0"/>
          <w:numId w:val="115"/>
        </w:numPr>
        <w:ind w:left="1080"/>
        <w:jc w:val="both"/>
        <w:rPr>
          <w:rFonts w:ascii="Times New Roman" w:hAnsi="Times New Roman" w:cs="Times New Roman"/>
          <w:sz w:val="26"/>
          <w:szCs w:val="26"/>
        </w:rPr>
      </w:pPr>
      <w:r w:rsidRPr="00E75BFD">
        <w:rPr>
          <w:rFonts w:ascii="Times New Roman" w:hAnsi="Times New Roman" w:cs="Times New Roman"/>
          <w:sz w:val="26"/>
          <w:szCs w:val="26"/>
        </w:rPr>
        <w:t>Dữ liệu được lưu trữ nhất quán, không xảy ra mất dữ liệu hoặc trùng lặp bất thường khi người dùng thao tác bình thường.</w:t>
      </w:r>
    </w:p>
    <w:p w14:paraId="166F6AA5" w14:textId="4E4BE465" w:rsidR="008F32C0" w:rsidRPr="00E75BFD" w:rsidRDefault="008F32C0" w:rsidP="002C24CD">
      <w:pPr>
        <w:jc w:val="both"/>
        <w:rPr>
          <w:rFonts w:ascii="Times New Roman" w:hAnsi="Times New Roman" w:cs="Times New Roman"/>
          <w:sz w:val="26"/>
          <w:szCs w:val="26"/>
        </w:rPr>
      </w:pPr>
    </w:p>
    <w:p w14:paraId="4B5AED3E" w14:textId="77777777" w:rsidR="008F32C0" w:rsidRPr="00E75BFD" w:rsidRDefault="008F32C0"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c) Độ bao phủ kiểm thử và báo cáo</w:t>
      </w:r>
    </w:p>
    <w:p w14:paraId="7A4C514A" w14:textId="77777777" w:rsidR="008F32C0" w:rsidRPr="00E75BFD" w:rsidRDefault="008F32C0" w:rsidP="00957E81">
      <w:pPr>
        <w:pStyle w:val="ListParagraph"/>
        <w:numPr>
          <w:ilvl w:val="0"/>
          <w:numId w:val="116"/>
        </w:numPr>
        <w:ind w:left="1080"/>
        <w:jc w:val="both"/>
        <w:rPr>
          <w:rFonts w:ascii="Times New Roman" w:hAnsi="Times New Roman" w:cs="Times New Roman"/>
          <w:sz w:val="26"/>
          <w:szCs w:val="26"/>
        </w:rPr>
      </w:pPr>
      <w:r w:rsidRPr="00E75BFD">
        <w:rPr>
          <w:rFonts w:ascii="Times New Roman" w:hAnsi="Times New Roman" w:cs="Times New Roman"/>
          <w:sz w:val="26"/>
          <w:szCs w:val="26"/>
        </w:rPr>
        <w:t xml:space="preserve">Tất cả test case </w:t>
      </w:r>
      <w:r w:rsidRPr="00E75BFD">
        <w:rPr>
          <w:rFonts w:ascii="Times New Roman" w:hAnsi="Times New Roman" w:cs="Times New Roman"/>
          <w:b/>
          <w:bCs/>
          <w:sz w:val="26"/>
          <w:szCs w:val="26"/>
        </w:rPr>
        <w:t>bắt buộc</w:t>
      </w:r>
      <w:r w:rsidRPr="00E75BFD">
        <w:rPr>
          <w:rFonts w:ascii="Times New Roman" w:hAnsi="Times New Roman" w:cs="Times New Roman"/>
          <w:sz w:val="26"/>
          <w:szCs w:val="26"/>
        </w:rPr>
        <w:t xml:space="preserve"> (“must-have”) được định nghĩa trong Test Plan đều đã được thực thi và có kết quả rõ ràng (Pass/Fail).</w:t>
      </w:r>
    </w:p>
    <w:p w14:paraId="5CD7880E" w14:textId="77777777" w:rsidR="008F32C0" w:rsidRPr="00E75BFD" w:rsidRDefault="008F32C0" w:rsidP="00957E81">
      <w:pPr>
        <w:pStyle w:val="ListParagraph"/>
        <w:numPr>
          <w:ilvl w:val="0"/>
          <w:numId w:val="116"/>
        </w:numPr>
        <w:ind w:left="1080"/>
        <w:jc w:val="both"/>
        <w:rPr>
          <w:rFonts w:ascii="Times New Roman" w:hAnsi="Times New Roman" w:cs="Times New Roman"/>
          <w:sz w:val="26"/>
          <w:szCs w:val="26"/>
        </w:rPr>
      </w:pPr>
      <w:r w:rsidRPr="00E75BFD">
        <w:rPr>
          <w:rFonts w:ascii="Times New Roman" w:hAnsi="Times New Roman" w:cs="Times New Roman"/>
          <w:sz w:val="26"/>
          <w:szCs w:val="26"/>
        </w:rPr>
        <w:t>Tất cả lỗi phát hiện được đều có Bug/Defect Report với đầy đủ thông tin: bước tái hiện lỗi, môi trường, mức độ ảnh hưởng và trạng thái xử lý.</w:t>
      </w:r>
    </w:p>
    <w:p w14:paraId="538B6ACF" w14:textId="77777777" w:rsidR="008F32C0" w:rsidRPr="00E75BFD" w:rsidRDefault="008F32C0" w:rsidP="00957E81">
      <w:pPr>
        <w:pStyle w:val="ListParagraph"/>
        <w:numPr>
          <w:ilvl w:val="0"/>
          <w:numId w:val="116"/>
        </w:numPr>
        <w:ind w:left="1080"/>
        <w:jc w:val="both"/>
        <w:rPr>
          <w:rFonts w:ascii="Times New Roman" w:hAnsi="Times New Roman" w:cs="Times New Roman"/>
          <w:sz w:val="26"/>
          <w:szCs w:val="26"/>
        </w:rPr>
      </w:pPr>
      <w:r w:rsidRPr="00E75BFD">
        <w:rPr>
          <w:rFonts w:ascii="Times New Roman" w:hAnsi="Times New Roman" w:cs="Times New Roman"/>
          <w:sz w:val="26"/>
          <w:szCs w:val="26"/>
        </w:rPr>
        <w:t xml:space="preserve">Có </w:t>
      </w:r>
      <w:r w:rsidRPr="00E75BFD">
        <w:rPr>
          <w:rFonts w:ascii="Times New Roman" w:hAnsi="Times New Roman" w:cs="Times New Roman"/>
          <w:b/>
          <w:bCs/>
          <w:sz w:val="26"/>
          <w:szCs w:val="26"/>
        </w:rPr>
        <w:t>Test Summary Report</w:t>
      </w:r>
      <w:r w:rsidRPr="00E75BFD">
        <w:rPr>
          <w:rFonts w:ascii="Times New Roman" w:hAnsi="Times New Roman" w:cs="Times New Roman"/>
          <w:sz w:val="26"/>
          <w:szCs w:val="26"/>
        </w:rPr>
        <w:t xml:space="preserve"> tổng hợp kết quả kiểm thử, bao gồm:</w:t>
      </w:r>
    </w:p>
    <w:p w14:paraId="268D6C5B" w14:textId="77777777" w:rsidR="008F32C0" w:rsidRPr="00E75BFD" w:rsidRDefault="008F32C0" w:rsidP="00957E81">
      <w:pPr>
        <w:pStyle w:val="ListParagraph"/>
        <w:numPr>
          <w:ilvl w:val="0"/>
          <w:numId w:val="117"/>
        </w:numPr>
        <w:ind w:left="1440"/>
        <w:jc w:val="both"/>
        <w:rPr>
          <w:rFonts w:ascii="Times New Roman" w:hAnsi="Times New Roman" w:cs="Times New Roman"/>
          <w:sz w:val="26"/>
          <w:szCs w:val="26"/>
        </w:rPr>
      </w:pPr>
      <w:r w:rsidRPr="00E75BFD">
        <w:rPr>
          <w:rFonts w:ascii="Times New Roman" w:hAnsi="Times New Roman" w:cs="Times New Roman"/>
          <w:sz w:val="26"/>
          <w:szCs w:val="26"/>
        </w:rPr>
        <w:t>Số lượng test case theo từng nhóm chức năng.</w:t>
      </w:r>
    </w:p>
    <w:p w14:paraId="1A829AC7" w14:textId="77777777" w:rsidR="008F32C0" w:rsidRPr="00E75BFD" w:rsidRDefault="008F32C0" w:rsidP="00957E81">
      <w:pPr>
        <w:pStyle w:val="ListParagraph"/>
        <w:numPr>
          <w:ilvl w:val="0"/>
          <w:numId w:val="117"/>
        </w:numPr>
        <w:ind w:left="1440"/>
        <w:jc w:val="both"/>
        <w:rPr>
          <w:rFonts w:ascii="Times New Roman" w:hAnsi="Times New Roman" w:cs="Times New Roman"/>
          <w:sz w:val="26"/>
          <w:szCs w:val="26"/>
        </w:rPr>
      </w:pPr>
      <w:r w:rsidRPr="00E75BFD">
        <w:rPr>
          <w:rFonts w:ascii="Times New Roman" w:hAnsi="Times New Roman" w:cs="Times New Roman"/>
          <w:sz w:val="26"/>
          <w:szCs w:val="26"/>
        </w:rPr>
        <w:t>Tỷ lệ Pass/Fail.</w:t>
      </w:r>
    </w:p>
    <w:p w14:paraId="1F789538" w14:textId="77777777" w:rsidR="008F32C0" w:rsidRPr="00E75BFD" w:rsidRDefault="008F32C0" w:rsidP="00957E81">
      <w:pPr>
        <w:pStyle w:val="ListParagraph"/>
        <w:numPr>
          <w:ilvl w:val="0"/>
          <w:numId w:val="117"/>
        </w:numPr>
        <w:ind w:left="1440"/>
        <w:jc w:val="both"/>
        <w:rPr>
          <w:rFonts w:ascii="Times New Roman" w:hAnsi="Times New Roman" w:cs="Times New Roman"/>
          <w:sz w:val="26"/>
          <w:szCs w:val="26"/>
        </w:rPr>
      </w:pPr>
      <w:r w:rsidRPr="00E75BFD">
        <w:rPr>
          <w:rFonts w:ascii="Times New Roman" w:hAnsi="Times New Roman" w:cs="Times New Roman"/>
          <w:sz w:val="26"/>
          <w:szCs w:val="26"/>
        </w:rPr>
        <w:t>Phân bố lỗi theo mức độ nghiêm trọng.</w:t>
      </w:r>
    </w:p>
    <w:p w14:paraId="70013F69" w14:textId="77777777" w:rsidR="008F32C0" w:rsidRPr="00E75BFD" w:rsidRDefault="008F32C0" w:rsidP="00957E81">
      <w:pPr>
        <w:pStyle w:val="ListParagraph"/>
        <w:numPr>
          <w:ilvl w:val="0"/>
          <w:numId w:val="117"/>
        </w:numPr>
        <w:ind w:left="1440"/>
        <w:jc w:val="both"/>
        <w:rPr>
          <w:rFonts w:ascii="Times New Roman" w:hAnsi="Times New Roman" w:cs="Times New Roman"/>
          <w:sz w:val="26"/>
          <w:szCs w:val="26"/>
        </w:rPr>
      </w:pPr>
      <w:r w:rsidRPr="00E75BFD">
        <w:rPr>
          <w:rFonts w:ascii="Times New Roman" w:hAnsi="Times New Roman" w:cs="Times New Roman"/>
          <w:sz w:val="26"/>
          <w:szCs w:val="26"/>
        </w:rPr>
        <w:t>Đánh giá cuối cùng về mức độ sẵn sàng của hệ thống cho buổi demo/chấp nhận.</w:t>
      </w:r>
    </w:p>
    <w:p w14:paraId="7AEA9694" w14:textId="169E345F" w:rsidR="008F32C0" w:rsidRPr="00E75BFD" w:rsidRDefault="008F32C0" w:rsidP="002C24CD">
      <w:pPr>
        <w:jc w:val="both"/>
        <w:rPr>
          <w:rFonts w:ascii="Times New Roman" w:hAnsi="Times New Roman" w:cs="Times New Roman"/>
          <w:sz w:val="26"/>
          <w:szCs w:val="26"/>
        </w:rPr>
      </w:pPr>
    </w:p>
    <w:p w14:paraId="149F9A4A" w14:textId="77777777" w:rsidR="008F32C0" w:rsidRPr="00E75BFD" w:rsidRDefault="008F32C0"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d) Quy trình và tài liệu</w:t>
      </w:r>
    </w:p>
    <w:p w14:paraId="49EEB95C" w14:textId="77777777" w:rsidR="008F32C0" w:rsidRPr="00E75BFD" w:rsidRDefault="008F32C0" w:rsidP="00957E81">
      <w:pPr>
        <w:pStyle w:val="ListParagraph"/>
        <w:numPr>
          <w:ilvl w:val="0"/>
          <w:numId w:val="119"/>
        </w:numPr>
        <w:ind w:left="1080"/>
        <w:jc w:val="both"/>
        <w:rPr>
          <w:rFonts w:ascii="Times New Roman" w:hAnsi="Times New Roman" w:cs="Times New Roman"/>
          <w:sz w:val="26"/>
          <w:szCs w:val="26"/>
        </w:rPr>
      </w:pPr>
      <w:r w:rsidRPr="00E75BFD">
        <w:rPr>
          <w:rFonts w:ascii="Times New Roman" w:hAnsi="Times New Roman" w:cs="Times New Roman"/>
          <w:sz w:val="26"/>
          <w:szCs w:val="26"/>
        </w:rPr>
        <w:t>Dự án cung cấp đầy đủ các tài liệu chính:</w:t>
      </w:r>
    </w:p>
    <w:p w14:paraId="6649EC44" w14:textId="77777777" w:rsidR="008F32C0" w:rsidRPr="00E75BFD" w:rsidRDefault="008F32C0" w:rsidP="00957E81">
      <w:pPr>
        <w:pStyle w:val="ListParagraph"/>
        <w:numPr>
          <w:ilvl w:val="0"/>
          <w:numId w:val="118"/>
        </w:numPr>
        <w:ind w:left="1440"/>
        <w:jc w:val="both"/>
        <w:rPr>
          <w:rFonts w:ascii="Times New Roman" w:hAnsi="Times New Roman" w:cs="Times New Roman"/>
          <w:sz w:val="26"/>
          <w:szCs w:val="26"/>
        </w:rPr>
      </w:pPr>
      <w:r w:rsidRPr="00E75BFD">
        <w:rPr>
          <w:rFonts w:ascii="Times New Roman" w:hAnsi="Times New Roman" w:cs="Times New Roman"/>
          <w:sz w:val="26"/>
          <w:szCs w:val="26"/>
        </w:rPr>
        <w:t>Mô tả yêu cầu (Mục 1.1, 1.2).</w:t>
      </w:r>
    </w:p>
    <w:p w14:paraId="3CF9D17B" w14:textId="77777777" w:rsidR="008F32C0" w:rsidRPr="00E75BFD" w:rsidRDefault="008F32C0" w:rsidP="00957E81">
      <w:pPr>
        <w:pStyle w:val="ListParagraph"/>
        <w:numPr>
          <w:ilvl w:val="0"/>
          <w:numId w:val="118"/>
        </w:numPr>
        <w:ind w:left="1440"/>
        <w:jc w:val="both"/>
        <w:rPr>
          <w:rFonts w:ascii="Times New Roman" w:hAnsi="Times New Roman" w:cs="Times New Roman"/>
          <w:sz w:val="26"/>
          <w:szCs w:val="26"/>
        </w:rPr>
      </w:pPr>
      <w:r w:rsidRPr="00E75BFD">
        <w:rPr>
          <w:rFonts w:ascii="Times New Roman" w:hAnsi="Times New Roman" w:cs="Times New Roman"/>
          <w:sz w:val="26"/>
          <w:szCs w:val="26"/>
        </w:rPr>
        <w:t>Định hướng và chiến lược triển khai (Mục 1.3).</w:t>
      </w:r>
    </w:p>
    <w:p w14:paraId="56E64149" w14:textId="77777777" w:rsidR="008F32C0" w:rsidRPr="00E75BFD" w:rsidRDefault="008F32C0" w:rsidP="00957E81">
      <w:pPr>
        <w:pStyle w:val="ListParagraph"/>
        <w:numPr>
          <w:ilvl w:val="0"/>
          <w:numId w:val="118"/>
        </w:numPr>
        <w:ind w:left="1440"/>
        <w:jc w:val="both"/>
        <w:rPr>
          <w:rFonts w:ascii="Times New Roman" w:hAnsi="Times New Roman" w:cs="Times New Roman"/>
          <w:sz w:val="26"/>
          <w:szCs w:val="26"/>
        </w:rPr>
      </w:pPr>
      <w:r w:rsidRPr="00E75BFD">
        <w:rPr>
          <w:rFonts w:ascii="Times New Roman" w:hAnsi="Times New Roman" w:cs="Times New Roman"/>
          <w:sz w:val="26"/>
          <w:szCs w:val="26"/>
        </w:rPr>
        <w:lastRenderedPageBreak/>
        <w:t>Thiết kế hệ thống và kiến trúc (Chương 2).</w:t>
      </w:r>
    </w:p>
    <w:p w14:paraId="5A63730C" w14:textId="77777777" w:rsidR="008F32C0" w:rsidRPr="00E75BFD" w:rsidRDefault="008F32C0" w:rsidP="00957E81">
      <w:pPr>
        <w:pStyle w:val="ListParagraph"/>
        <w:numPr>
          <w:ilvl w:val="0"/>
          <w:numId w:val="118"/>
        </w:numPr>
        <w:ind w:left="1440"/>
        <w:jc w:val="both"/>
        <w:rPr>
          <w:rFonts w:ascii="Times New Roman" w:hAnsi="Times New Roman" w:cs="Times New Roman"/>
          <w:sz w:val="26"/>
          <w:szCs w:val="26"/>
        </w:rPr>
      </w:pPr>
      <w:r w:rsidRPr="00E75BFD">
        <w:rPr>
          <w:rFonts w:ascii="Times New Roman" w:hAnsi="Times New Roman" w:cs="Times New Roman"/>
          <w:sz w:val="26"/>
          <w:szCs w:val="26"/>
        </w:rPr>
        <w:t>Lập kế hoạch kiểm thử (Chương 3).</w:t>
      </w:r>
    </w:p>
    <w:p w14:paraId="344171EB" w14:textId="77777777" w:rsidR="008F32C0" w:rsidRPr="00E75BFD" w:rsidRDefault="008F32C0" w:rsidP="00957E81">
      <w:pPr>
        <w:pStyle w:val="ListParagraph"/>
        <w:numPr>
          <w:ilvl w:val="0"/>
          <w:numId w:val="118"/>
        </w:numPr>
        <w:ind w:left="1440"/>
        <w:jc w:val="both"/>
        <w:rPr>
          <w:rFonts w:ascii="Times New Roman" w:hAnsi="Times New Roman" w:cs="Times New Roman"/>
          <w:sz w:val="26"/>
          <w:szCs w:val="26"/>
        </w:rPr>
      </w:pPr>
      <w:r w:rsidRPr="00E75BFD">
        <w:rPr>
          <w:rFonts w:ascii="Times New Roman" w:hAnsi="Times New Roman" w:cs="Times New Roman"/>
          <w:sz w:val="26"/>
          <w:szCs w:val="26"/>
        </w:rPr>
        <w:t>Thiết kế và thực thi kiểm thử (Chương 4).</w:t>
      </w:r>
    </w:p>
    <w:p w14:paraId="4DBC270D" w14:textId="77777777" w:rsidR="008F32C0" w:rsidRPr="00E75BFD" w:rsidRDefault="008F32C0" w:rsidP="00957E81">
      <w:pPr>
        <w:pStyle w:val="ListParagraph"/>
        <w:numPr>
          <w:ilvl w:val="0"/>
          <w:numId w:val="118"/>
        </w:numPr>
        <w:ind w:left="1440"/>
        <w:jc w:val="both"/>
        <w:rPr>
          <w:rFonts w:ascii="Times New Roman" w:hAnsi="Times New Roman" w:cs="Times New Roman"/>
          <w:sz w:val="26"/>
          <w:szCs w:val="26"/>
        </w:rPr>
      </w:pPr>
      <w:r w:rsidRPr="00E75BFD">
        <w:rPr>
          <w:rFonts w:ascii="Times New Roman" w:hAnsi="Times New Roman" w:cs="Times New Roman"/>
          <w:sz w:val="26"/>
          <w:szCs w:val="26"/>
        </w:rPr>
        <w:t>Kết quả kiểm thử và đánh giá (Chương 5).</w:t>
      </w:r>
    </w:p>
    <w:p w14:paraId="653D5E85" w14:textId="517534AD" w:rsidR="00D870CB" w:rsidRPr="00E75BFD" w:rsidRDefault="008F32C0" w:rsidP="00957E81">
      <w:pPr>
        <w:pStyle w:val="ListParagraph"/>
        <w:numPr>
          <w:ilvl w:val="0"/>
          <w:numId w:val="119"/>
        </w:numPr>
        <w:ind w:left="1080"/>
        <w:jc w:val="both"/>
        <w:rPr>
          <w:rFonts w:ascii="Times New Roman" w:hAnsi="Times New Roman" w:cs="Times New Roman"/>
          <w:sz w:val="26"/>
          <w:szCs w:val="26"/>
        </w:rPr>
      </w:pPr>
      <w:r w:rsidRPr="00E75BFD">
        <w:rPr>
          <w:rFonts w:ascii="Times New Roman" w:hAnsi="Times New Roman" w:cs="Times New Roman"/>
          <w:sz w:val="26"/>
          <w:szCs w:val="26"/>
        </w:rPr>
        <w:t>Quy trình làm việc của nhóm thể hiện đúng tinh thần Agile (chia Sprint, họp định kỳ, phân công nhiệm vụ, review và cải tiến liên tục)</w:t>
      </w:r>
    </w:p>
    <w:p w14:paraId="0E1F87E3" w14:textId="6D7CA196" w:rsidR="00B11C61" w:rsidRPr="00E75BFD" w:rsidRDefault="00B11C61" w:rsidP="002C24CD">
      <w:pPr>
        <w:pStyle w:val="Heading2"/>
        <w:jc w:val="both"/>
        <w:rPr>
          <w:lang w:val="vi-VN"/>
        </w:rPr>
      </w:pPr>
      <w:bookmarkStart w:id="7" w:name="_Toc211453494"/>
      <w:r w:rsidRPr="00E75BFD">
        <w:rPr>
          <w:lang w:val="vi-VN"/>
        </w:rPr>
        <w:t>1.</w:t>
      </w:r>
      <w:r w:rsidR="000E07F1" w:rsidRPr="00E75BFD">
        <w:rPr>
          <w:lang w:val="vi-VN"/>
        </w:rPr>
        <w:t>4.</w:t>
      </w:r>
      <w:r w:rsidRPr="00E75BFD">
        <w:rPr>
          <w:lang w:val="vi-VN"/>
        </w:rPr>
        <w:t xml:space="preserve"> </w:t>
      </w:r>
      <w:bookmarkEnd w:id="7"/>
      <w:r w:rsidR="00871B6B" w:rsidRPr="00E75BFD">
        <w:rPr>
          <w:lang w:val="vi-VN"/>
        </w:rPr>
        <w:t>Kế hoạch Triển khai dự án</w:t>
      </w:r>
    </w:p>
    <w:p w14:paraId="6AACBDEB" w14:textId="6C953EF5" w:rsidR="00B11C61" w:rsidRPr="00E75BFD" w:rsidRDefault="00B11C61" w:rsidP="002C24CD">
      <w:pPr>
        <w:pStyle w:val="Heading3"/>
        <w:jc w:val="both"/>
        <w:rPr>
          <w:lang w:val="vi-VN"/>
        </w:rPr>
      </w:pPr>
      <w:bookmarkStart w:id="8" w:name="_Toc211453495"/>
      <w:r w:rsidRPr="00E75BFD">
        <w:rPr>
          <w:lang w:val="vi-VN"/>
        </w:rPr>
        <w:t>1.4.</w:t>
      </w:r>
      <w:r w:rsidR="000E07F1" w:rsidRPr="00E75BFD">
        <w:rPr>
          <w:lang w:val="vi-VN"/>
        </w:rPr>
        <w:t>1.</w:t>
      </w:r>
      <w:r w:rsidRPr="00E75BFD">
        <w:rPr>
          <w:lang w:val="vi-VN"/>
        </w:rPr>
        <w:t xml:space="preserve"> </w:t>
      </w:r>
      <w:bookmarkEnd w:id="8"/>
      <w:r w:rsidR="00871B6B" w:rsidRPr="00E75BFD">
        <w:rPr>
          <w:lang w:val="vi-VN"/>
        </w:rPr>
        <w:t>Cấu trúc Kế hoạch tổng thể</w:t>
      </w:r>
    </w:p>
    <w:p w14:paraId="0FDD1739" w14:textId="6DB4B77D" w:rsidR="00884145" w:rsidRPr="00E75BFD" w:rsidRDefault="00871B6B" w:rsidP="002C24CD">
      <w:pPr>
        <w:jc w:val="both"/>
        <w:rPr>
          <w:rFonts w:ascii="Times New Roman" w:hAnsi="Times New Roman" w:cs="Times New Roman"/>
          <w:sz w:val="26"/>
          <w:szCs w:val="26"/>
        </w:rPr>
      </w:pPr>
      <w:r w:rsidRPr="00E75BFD">
        <w:rPr>
          <w:rFonts w:ascii="Times New Roman" w:hAnsi="Times New Roman" w:cs="Times New Roman"/>
          <w:sz w:val="26"/>
          <w:szCs w:val="26"/>
        </w:rPr>
        <w:t>Dự án được thực hiện trong một khoảng thời gian giới hạn (một học kỳ), vì vậy nhóm chia lịch trình thành các giai đoạn và Sprint rõ ràng, tuân theo nguyên tắc Agile</w:t>
      </w:r>
      <w:r w:rsidR="00884145" w:rsidRPr="00E75BFD">
        <w:rPr>
          <w:rFonts w:ascii="Times New Roman" w:hAnsi="Times New Roman" w:cs="Times New Roman"/>
          <w:sz w:val="26"/>
          <w:szCs w:val="26"/>
        </w:rPr>
        <w:t>:</w:t>
      </w:r>
    </w:p>
    <w:p w14:paraId="5B8670E4" w14:textId="73083DD5" w:rsidR="00871B6B" w:rsidRPr="00E75BFD" w:rsidRDefault="00871B6B" w:rsidP="00957E81">
      <w:pPr>
        <w:pStyle w:val="ListParagraph"/>
        <w:numPr>
          <w:ilvl w:val="0"/>
          <w:numId w:val="120"/>
        </w:numPr>
        <w:jc w:val="both"/>
        <w:rPr>
          <w:rFonts w:ascii="Times New Roman" w:hAnsi="Times New Roman" w:cs="Times New Roman"/>
          <w:b/>
          <w:bCs/>
          <w:sz w:val="26"/>
          <w:szCs w:val="26"/>
        </w:rPr>
      </w:pPr>
      <w:r w:rsidRPr="00E75BFD">
        <w:rPr>
          <w:rFonts w:ascii="Times New Roman" w:hAnsi="Times New Roman" w:cs="Times New Roman"/>
          <w:b/>
          <w:bCs/>
          <w:sz w:val="26"/>
          <w:szCs w:val="26"/>
        </w:rPr>
        <w:t>Giai đoạn 1 – Khảo sát hệ thống &amp; phân tích yêu cầu</w:t>
      </w:r>
    </w:p>
    <w:p w14:paraId="4FA5CF1E" w14:textId="03487CE5" w:rsidR="00871B6B" w:rsidRPr="00E75BFD" w:rsidRDefault="00871B6B" w:rsidP="00957E81">
      <w:pPr>
        <w:pStyle w:val="ListParagraph"/>
        <w:numPr>
          <w:ilvl w:val="0"/>
          <w:numId w:val="120"/>
        </w:numPr>
        <w:jc w:val="both"/>
        <w:rPr>
          <w:rFonts w:ascii="Times New Roman" w:hAnsi="Times New Roman" w:cs="Times New Roman"/>
          <w:b/>
          <w:bCs/>
          <w:sz w:val="26"/>
          <w:szCs w:val="26"/>
        </w:rPr>
      </w:pPr>
      <w:r w:rsidRPr="00E75BFD">
        <w:rPr>
          <w:rFonts w:ascii="Times New Roman" w:hAnsi="Times New Roman" w:cs="Times New Roman"/>
          <w:b/>
          <w:bCs/>
          <w:sz w:val="26"/>
          <w:szCs w:val="26"/>
        </w:rPr>
        <w:t>Giai đoạn 2 – Thiết kế hệ thống &amp; kiến trúc</w:t>
      </w:r>
    </w:p>
    <w:p w14:paraId="27078825" w14:textId="056A1F4C" w:rsidR="00871B6B" w:rsidRPr="00E75BFD" w:rsidRDefault="00871B6B" w:rsidP="00957E81">
      <w:pPr>
        <w:pStyle w:val="ListParagraph"/>
        <w:numPr>
          <w:ilvl w:val="0"/>
          <w:numId w:val="120"/>
        </w:numPr>
        <w:jc w:val="both"/>
        <w:rPr>
          <w:rFonts w:ascii="Times New Roman" w:hAnsi="Times New Roman" w:cs="Times New Roman"/>
          <w:b/>
          <w:bCs/>
          <w:sz w:val="26"/>
          <w:szCs w:val="26"/>
        </w:rPr>
      </w:pPr>
      <w:r w:rsidRPr="00E75BFD">
        <w:rPr>
          <w:rFonts w:ascii="Times New Roman" w:hAnsi="Times New Roman" w:cs="Times New Roman"/>
          <w:b/>
          <w:bCs/>
          <w:sz w:val="26"/>
          <w:szCs w:val="26"/>
        </w:rPr>
        <w:t>Giai đoạn 3 – Triển khai các tính năng cốt lõi</w:t>
      </w:r>
    </w:p>
    <w:p w14:paraId="66FEA98A" w14:textId="076C470E" w:rsidR="00871B6B" w:rsidRPr="00E75BFD" w:rsidRDefault="00871B6B" w:rsidP="00957E81">
      <w:pPr>
        <w:pStyle w:val="ListParagraph"/>
        <w:numPr>
          <w:ilvl w:val="0"/>
          <w:numId w:val="120"/>
        </w:numPr>
        <w:jc w:val="both"/>
        <w:rPr>
          <w:rFonts w:ascii="Times New Roman" w:hAnsi="Times New Roman" w:cs="Times New Roman"/>
          <w:b/>
          <w:bCs/>
          <w:sz w:val="26"/>
          <w:szCs w:val="26"/>
        </w:rPr>
      </w:pPr>
      <w:r w:rsidRPr="00E75BFD">
        <w:rPr>
          <w:rFonts w:ascii="Times New Roman" w:hAnsi="Times New Roman" w:cs="Times New Roman"/>
          <w:b/>
          <w:bCs/>
          <w:sz w:val="26"/>
          <w:szCs w:val="26"/>
        </w:rPr>
        <w:t>Giai đoạn 4 – Hoàn thiện &amp; chuẩn bị cho kiểm thử chuyên sâu</w:t>
      </w:r>
    </w:p>
    <w:p w14:paraId="52BAF284" w14:textId="246FBE7F" w:rsidR="00871B6B" w:rsidRPr="00E75BFD" w:rsidRDefault="00871B6B" w:rsidP="00957E81">
      <w:pPr>
        <w:pStyle w:val="ListParagraph"/>
        <w:numPr>
          <w:ilvl w:val="0"/>
          <w:numId w:val="120"/>
        </w:numPr>
        <w:jc w:val="both"/>
        <w:rPr>
          <w:rFonts w:ascii="Times New Roman" w:hAnsi="Times New Roman" w:cs="Times New Roman"/>
          <w:b/>
          <w:bCs/>
          <w:sz w:val="26"/>
          <w:szCs w:val="26"/>
        </w:rPr>
      </w:pPr>
      <w:r w:rsidRPr="00E75BFD">
        <w:rPr>
          <w:rFonts w:ascii="Times New Roman" w:hAnsi="Times New Roman" w:cs="Times New Roman"/>
          <w:b/>
          <w:bCs/>
          <w:sz w:val="26"/>
          <w:szCs w:val="26"/>
        </w:rPr>
        <w:t>Giai đoạn 5 – Kiểm thử, tích hợp CI/CD &amp; hoàn tất dự án</w:t>
      </w:r>
    </w:p>
    <w:p w14:paraId="40256400" w14:textId="0785D85E" w:rsidR="00884145" w:rsidRPr="00E75BFD" w:rsidRDefault="00871B6B" w:rsidP="002C24CD">
      <w:pPr>
        <w:jc w:val="both"/>
        <w:rPr>
          <w:rFonts w:ascii="Times New Roman" w:hAnsi="Times New Roman" w:cs="Times New Roman"/>
          <w:sz w:val="26"/>
          <w:szCs w:val="26"/>
        </w:rPr>
      </w:pPr>
      <w:r w:rsidRPr="00E75BFD">
        <w:rPr>
          <w:rFonts w:ascii="Times New Roman" w:hAnsi="Times New Roman" w:cs="Times New Roman"/>
          <w:sz w:val="26"/>
          <w:szCs w:val="26"/>
        </w:rPr>
        <w:t>Ở mức tổng quan, lịch trình (ví dụ trong 8 tuần) có thể mô tả như sau</w:t>
      </w:r>
      <w:r w:rsidR="00884145" w:rsidRPr="00E75BFD">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801"/>
        <w:gridCol w:w="1694"/>
        <w:gridCol w:w="5865"/>
      </w:tblGrid>
      <w:tr w:rsidR="00884145" w:rsidRPr="00E75BFD" w14:paraId="50CFBE4C" w14:textId="77777777" w:rsidTr="00884145">
        <w:tc>
          <w:tcPr>
            <w:tcW w:w="0" w:type="auto"/>
            <w:hideMark/>
          </w:tcPr>
          <w:p w14:paraId="1B9999F2" w14:textId="207B1C30" w:rsidR="00884145" w:rsidRPr="00E75BFD" w:rsidRDefault="00871B6B" w:rsidP="002C24CD">
            <w:pPr>
              <w:spacing w:after="160"/>
              <w:jc w:val="both"/>
              <w:rPr>
                <w:rFonts w:ascii="Times New Roman" w:hAnsi="Times New Roman" w:cs="Times New Roman"/>
                <w:b/>
                <w:bCs/>
                <w:sz w:val="26"/>
                <w:szCs w:val="26"/>
              </w:rPr>
            </w:pPr>
            <w:r w:rsidRPr="00E75BFD">
              <w:rPr>
                <w:rFonts w:ascii="Times New Roman" w:hAnsi="Times New Roman" w:cs="Times New Roman"/>
                <w:b/>
                <w:bCs/>
                <w:sz w:val="26"/>
                <w:szCs w:val="26"/>
              </w:rPr>
              <w:t>Tuần</w:t>
            </w:r>
          </w:p>
        </w:tc>
        <w:tc>
          <w:tcPr>
            <w:tcW w:w="0" w:type="auto"/>
            <w:hideMark/>
          </w:tcPr>
          <w:p w14:paraId="6EB38D23" w14:textId="291642DC" w:rsidR="00884145" w:rsidRPr="00E75BFD" w:rsidRDefault="00871B6B" w:rsidP="002C24CD">
            <w:pPr>
              <w:spacing w:after="160"/>
              <w:jc w:val="both"/>
              <w:rPr>
                <w:rFonts w:ascii="Times New Roman" w:hAnsi="Times New Roman" w:cs="Times New Roman"/>
                <w:b/>
                <w:bCs/>
                <w:sz w:val="26"/>
                <w:szCs w:val="26"/>
              </w:rPr>
            </w:pPr>
            <w:r w:rsidRPr="00E75BFD">
              <w:rPr>
                <w:rFonts w:ascii="Times New Roman" w:hAnsi="Times New Roman" w:cs="Times New Roman"/>
                <w:b/>
                <w:bCs/>
                <w:sz w:val="26"/>
                <w:szCs w:val="26"/>
              </w:rPr>
              <w:t>Giai đoạn chính</w:t>
            </w:r>
          </w:p>
        </w:tc>
        <w:tc>
          <w:tcPr>
            <w:tcW w:w="0" w:type="auto"/>
            <w:hideMark/>
          </w:tcPr>
          <w:p w14:paraId="793A68B4" w14:textId="7D2226DE" w:rsidR="00884145" w:rsidRPr="00E75BFD" w:rsidRDefault="00142BE9" w:rsidP="002C24CD">
            <w:pPr>
              <w:spacing w:after="160"/>
              <w:jc w:val="both"/>
              <w:rPr>
                <w:rFonts w:ascii="Times New Roman" w:hAnsi="Times New Roman" w:cs="Times New Roman"/>
                <w:b/>
                <w:bCs/>
                <w:sz w:val="26"/>
                <w:szCs w:val="26"/>
              </w:rPr>
            </w:pPr>
            <w:r w:rsidRPr="00E75BFD">
              <w:rPr>
                <w:rFonts w:ascii="Times New Roman" w:hAnsi="Times New Roman" w:cs="Times New Roman"/>
                <w:b/>
                <w:bCs/>
                <w:sz w:val="26"/>
                <w:szCs w:val="26"/>
              </w:rPr>
              <w:t>Hoạt động trọng tâm</w:t>
            </w:r>
          </w:p>
        </w:tc>
      </w:tr>
      <w:tr w:rsidR="00884145" w:rsidRPr="00E75BFD" w14:paraId="4F7CCFC2" w14:textId="77777777" w:rsidTr="00884145">
        <w:tc>
          <w:tcPr>
            <w:tcW w:w="0" w:type="auto"/>
            <w:hideMark/>
          </w:tcPr>
          <w:p w14:paraId="4CC43BA8" w14:textId="61F80355" w:rsidR="00884145" w:rsidRPr="00E75BFD" w:rsidRDefault="00884145"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1,2,3</w:t>
            </w:r>
          </w:p>
        </w:tc>
        <w:tc>
          <w:tcPr>
            <w:tcW w:w="0" w:type="auto"/>
            <w:hideMark/>
          </w:tcPr>
          <w:p w14:paraId="1F3171E7" w14:textId="214739BE" w:rsidR="00884145" w:rsidRPr="00E75BFD" w:rsidRDefault="00142BE9"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Giai đoạn</w:t>
            </w:r>
            <w:r w:rsidR="00884145" w:rsidRPr="00E75BFD">
              <w:rPr>
                <w:rFonts w:ascii="Times New Roman" w:hAnsi="Times New Roman" w:cs="Times New Roman"/>
                <w:sz w:val="26"/>
                <w:szCs w:val="26"/>
              </w:rPr>
              <w:t xml:space="preserve"> 1</w:t>
            </w:r>
          </w:p>
        </w:tc>
        <w:tc>
          <w:tcPr>
            <w:tcW w:w="0" w:type="auto"/>
            <w:hideMark/>
          </w:tcPr>
          <w:p w14:paraId="46EB648A" w14:textId="7EF346E7" w:rsidR="00884145" w:rsidRPr="00E75BFD" w:rsidRDefault="00142BE9"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Khảo sát hệ thống, phân tích yêu cầu, xác định phạm vi, xây backlog</w:t>
            </w:r>
          </w:p>
        </w:tc>
      </w:tr>
      <w:tr w:rsidR="00884145" w:rsidRPr="00E75BFD" w14:paraId="5CFC09D7" w14:textId="77777777" w:rsidTr="00884145">
        <w:tc>
          <w:tcPr>
            <w:tcW w:w="0" w:type="auto"/>
            <w:hideMark/>
          </w:tcPr>
          <w:p w14:paraId="023B2637" w14:textId="575385A0" w:rsidR="00884145" w:rsidRPr="00E75BFD" w:rsidRDefault="00884145"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4,5,6</w:t>
            </w:r>
          </w:p>
        </w:tc>
        <w:tc>
          <w:tcPr>
            <w:tcW w:w="0" w:type="auto"/>
            <w:hideMark/>
          </w:tcPr>
          <w:p w14:paraId="3235AC33" w14:textId="53F0EDE9" w:rsidR="00884145" w:rsidRPr="00E75BFD" w:rsidRDefault="00142BE9"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Giai đoạn</w:t>
            </w:r>
            <w:r w:rsidR="00884145" w:rsidRPr="00E75BFD">
              <w:rPr>
                <w:rFonts w:ascii="Times New Roman" w:hAnsi="Times New Roman" w:cs="Times New Roman"/>
                <w:sz w:val="26"/>
                <w:szCs w:val="26"/>
              </w:rPr>
              <w:t xml:space="preserve"> 2</w:t>
            </w:r>
          </w:p>
        </w:tc>
        <w:tc>
          <w:tcPr>
            <w:tcW w:w="0" w:type="auto"/>
            <w:hideMark/>
          </w:tcPr>
          <w:p w14:paraId="501BFE6A" w14:textId="3837886A" w:rsidR="00884145" w:rsidRPr="00E75BFD" w:rsidRDefault="00142BE9"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Thiết kế kiến trúc, sơ đồ hệ thống, thiết kế mô hình dữ liệu</w:t>
            </w:r>
          </w:p>
        </w:tc>
      </w:tr>
      <w:tr w:rsidR="00884145" w:rsidRPr="00E75BFD" w14:paraId="55782942" w14:textId="77777777" w:rsidTr="00884145">
        <w:tc>
          <w:tcPr>
            <w:tcW w:w="0" w:type="auto"/>
            <w:hideMark/>
          </w:tcPr>
          <w:p w14:paraId="4C125512" w14:textId="23F21153" w:rsidR="00884145" w:rsidRPr="00E75BFD" w:rsidRDefault="00884145"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7,8,9</w:t>
            </w:r>
          </w:p>
        </w:tc>
        <w:tc>
          <w:tcPr>
            <w:tcW w:w="0" w:type="auto"/>
            <w:hideMark/>
          </w:tcPr>
          <w:p w14:paraId="765676D1" w14:textId="2E809B07" w:rsidR="00884145" w:rsidRPr="00E75BFD" w:rsidRDefault="00142BE9"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Giai đoạn</w:t>
            </w:r>
            <w:r w:rsidR="00884145" w:rsidRPr="00E75BFD">
              <w:rPr>
                <w:rFonts w:ascii="Times New Roman" w:hAnsi="Times New Roman" w:cs="Times New Roman"/>
                <w:sz w:val="26"/>
                <w:szCs w:val="26"/>
              </w:rPr>
              <w:t xml:space="preserve"> 3</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42BE9" w:rsidRPr="00E75BFD" w14:paraId="156F831A" w14:textId="77777777">
              <w:trPr>
                <w:tblCellSpacing w:w="15" w:type="dxa"/>
              </w:trPr>
              <w:tc>
                <w:tcPr>
                  <w:tcW w:w="0" w:type="auto"/>
                  <w:vAlign w:val="center"/>
                  <w:hideMark/>
                </w:tcPr>
                <w:p w14:paraId="68E4326E" w14:textId="77777777" w:rsidR="00142BE9" w:rsidRPr="00E75BFD" w:rsidRDefault="00142BE9" w:rsidP="002C24CD">
                  <w:pPr>
                    <w:jc w:val="both"/>
                    <w:rPr>
                      <w:rFonts w:ascii="Times New Roman" w:hAnsi="Times New Roman" w:cs="Times New Roman"/>
                      <w:sz w:val="26"/>
                      <w:szCs w:val="26"/>
                    </w:rPr>
                  </w:pPr>
                </w:p>
              </w:tc>
            </w:tr>
          </w:tbl>
          <w:p w14:paraId="72052774" w14:textId="77777777" w:rsidR="00142BE9" w:rsidRPr="00E75BFD" w:rsidRDefault="00142BE9" w:rsidP="002C24CD">
            <w:pPr>
              <w:spacing w:after="160"/>
              <w:jc w:val="both"/>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49"/>
            </w:tblGrid>
            <w:tr w:rsidR="00142BE9" w:rsidRPr="00E75BFD" w14:paraId="6047AB99" w14:textId="77777777">
              <w:trPr>
                <w:tblCellSpacing w:w="15" w:type="dxa"/>
              </w:trPr>
              <w:tc>
                <w:tcPr>
                  <w:tcW w:w="0" w:type="auto"/>
                  <w:vAlign w:val="center"/>
                  <w:hideMark/>
                </w:tcPr>
                <w:p w14:paraId="4AC77105" w14:textId="77777777" w:rsidR="00142BE9" w:rsidRPr="00E75BFD" w:rsidRDefault="00142BE9" w:rsidP="002C24CD">
                  <w:pPr>
                    <w:jc w:val="both"/>
                    <w:rPr>
                      <w:rFonts w:ascii="Times New Roman" w:hAnsi="Times New Roman" w:cs="Times New Roman"/>
                      <w:sz w:val="26"/>
                      <w:szCs w:val="26"/>
                    </w:rPr>
                  </w:pPr>
                  <w:r w:rsidRPr="00E75BFD">
                    <w:rPr>
                      <w:rFonts w:ascii="Times New Roman" w:hAnsi="Times New Roman" w:cs="Times New Roman"/>
                      <w:sz w:val="26"/>
                      <w:szCs w:val="26"/>
                    </w:rPr>
                    <w:t>Triển khai Auth, Catalog, Cart, Order, Rating, Dashboards</w:t>
                  </w:r>
                </w:p>
              </w:tc>
            </w:tr>
          </w:tbl>
          <w:p w14:paraId="6E19239D" w14:textId="3C5A2257" w:rsidR="00884145" w:rsidRPr="00E75BFD" w:rsidRDefault="00884145" w:rsidP="002C24CD">
            <w:pPr>
              <w:spacing w:after="160"/>
              <w:jc w:val="both"/>
              <w:rPr>
                <w:rFonts w:ascii="Times New Roman" w:hAnsi="Times New Roman" w:cs="Times New Roman"/>
                <w:sz w:val="26"/>
                <w:szCs w:val="26"/>
              </w:rPr>
            </w:pPr>
          </w:p>
        </w:tc>
      </w:tr>
      <w:tr w:rsidR="00884145" w:rsidRPr="00E75BFD" w14:paraId="2A102A20" w14:textId="77777777" w:rsidTr="00884145">
        <w:tc>
          <w:tcPr>
            <w:tcW w:w="0" w:type="auto"/>
            <w:hideMark/>
          </w:tcPr>
          <w:p w14:paraId="7DD3A01D" w14:textId="6EA77808" w:rsidR="00884145" w:rsidRPr="00E75BFD" w:rsidRDefault="00884145"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10,11</w:t>
            </w:r>
          </w:p>
        </w:tc>
        <w:tc>
          <w:tcPr>
            <w:tcW w:w="0" w:type="auto"/>
            <w:hideMark/>
          </w:tcPr>
          <w:p w14:paraId="3AB28241" w14:textId="188F8F78" w:rsidR="00884145" w:rsidRPr="00E75BFD" w:rsidRDefault="00142BE9"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Giai đoạn</w:t>
            </w:r>
            <w:r w:rsidR="00884145" w:rsidRPr="00E75BFD">
              <w:rPr>
                <w:rFonts w:ascii="Times New Roman" w:hAnsi="Times New Roman" w:cs="Times New Roman"/>
                <w:sz w:val="26"/>
                <w:szCs w:val="26"/>
              </w:rPr>
              <w:t xml:space="preserve"> 4</w:t>
            </w:r>
          </w:p>
        </w:tc>
        <w:tc>
          <w:tcPr>
            <w:tcW w:w="0" w:type="auto"/>
            <w:hideMark/>
          </w:tcPr>
          <w:p w14:paraId="6D3BCC0E" w14:textId="79C0E361" w:rsidR="00884145" w:rsidRPr="00E75BFD" w:rsidRDefault="00142BE9"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Hoàn thiện UI, xử lý edge cases, chuẩn bị môi trường test</w:t>
            </w:r>
          </w:p>
        </w:tc>
      </w:tr>
      <w:tr w:rsidR="00884145" w:rsidRPr="00E75BFD" w14:paraId="663BDC89" w14:textId="77777777" w:rsidTr="00884145">
        <w:tc>
          <w:tcPr>
            <w:tcW w:w="0" w:type="auto"/>
            <w:hideMark/>
          </w:tcPr>
          <w:p w14:paraId="492CDCF9" w14:textId="1853BDC0" w:rsidR="00884145" w:rsidRPr="00E75BFD" w:rsidRDefault="00884145"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12,13</w:t>
            </w:r>
          </w:p>
        </w:tc>
        <w:tc>
          <w:tcPr>
            <w:tcW w:w="0" w:type="auto"/>
            <w:hideMark/>
          </w:tcPr>
          <w:p w14:paraId="59262402" w14:textId="2DACB198" w:rsidR="00884145" w:rsidRPr="00E75BFD" w:rsidRDefault="00142BE9"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Giai đoạn</w:t>
            </w:r>
            <w:r w:rsidR="00884145" w:rsidRPr="00E75BFD">
              <w:rPr>
                <w:rFonts w:ascii="Times New Roman" w:hAnsi="Times New Roman" w:cs="Times New Roman"/>
                <w:sz w:val="26"/>
                <w:szCs w:val="26"/>
              </w:rPr>
              <w:t xml:space="preserve"> 5</w:t>
            </w:r>
          </w:p>
        </w:tc>
        <w:tc>
          <w:tcPr>
            <w:tcW w:w="0" w:type="auto"/>
            <w:hideMark/>
          </w:tcPr>
          <w:p w14:paraId="27403B9E" w14:textId="5CA4600F" w:rsidR="00884145" w:rsidRPr="00E75BFD" w:rsidRDefault="00142BE9" w:rsidP="002C24CD">
            <w:pPr>
              <w:spacing w:after="160"/>
              <w:jc w:val="both"/>
              <w:rPr>
                <w:rFonts w:ascii="Times New Roman" w:hAnsi="Times New Roman" w:cs="Times New Roman"/>
                <w:sz w:val="26"/>
                <w:szCs w:val="26"/>
              </w:rPr>
            </w:pPr>
            <w:r w:rsidRPr="00E75BFD">
              <w:rPr>
                <w:rFonts w:ascii="Times New Roman" w:hAnsi="Times New Roman" w:cs="Times New Roman"/>
                <w:sz w:val="26"/>
                <w:szCs w:val="26"/>
              </w:rPr>
              <w:t>Thiết kế &amp; thực thi test, tích hợp CI/CD, hoàn thành báo cáo</w:t>
            </w:r>
          </w:p>
        </w:tc>
      </w:tr>
    </w:tbl>
    <w:p w14:paraId="5F4B2AFC" w14:textId="64C8C5B6" w:rsidR="00C879D2" w:rsidRPr="00E75BFD" w:rsidRDefault="00142BE9" w:rsidP="002C24CD">
      <w:pPr>
        <w:jc w:val="both"/>
        <w:rPr>
          <w:rFonts w:ascii="Times New Roman" w:hAnsi="Times New Roman" w:cs="Times New Roman"/>
          <w:sz w:val="26"/>
          <w:szCs w:val="26"/>
        </w:rPr>
      </w:pPr>
      <w:r w:rsidRPr="00E75BFD">
        <w:rPr>
          <w:rFonts w:ascii="Times New Roman" w:hAnsi="Times New Roman" w:cs="Times New Roman"/>
          <w:sz w:val="26"/>
          <w:szCs w:val="26"/>
        </w:rPr>
        <w:t>Các giai đoạn không tách biệt hoàn toàn; một số hoạt động diễn ra song song: trong khi phát triển tính năng, việc thiết kế test và tài liệu cũng được thực hiện đồng thời.</w:t>
      </w:r>
    </w:p>
    <w:p w14:paraId="6DC6D26B" w14:textId="5E9E6EC7" w:rsidR="00B11C61" w:rsidRPr="00E75BFD" w:rsidRDefault="00B11C61" w:rsidP="002C24CD">
      <w:pPr>
        <w:pStyle w:val="Heading3"/>
        <w:jc w:val="both"/>
        <w:rPr>
          <w:lang w:val="vi-VN"/>
        </w:rPr>
      </w:pPr>
      <w:bookmarkStart w:id="9" w:name="_Toc211453496"/>
      <w:r w:rsidRPr="00E75BFD">
        <w:rPr>
          <w:lang w:val="vi-VN"/>
        </w:rPr>
        <w:t>1.4.</w:t>
      </w:r>
      <w:r w:rsidR="000E07F1" w:rsidRPr="00E75BFD">
        <w:rPr>
          <w:lang w:val="vi-VN"/>
        </w:rPr>
        <w:t>2.</w:t>
      </w:r>
      <w:r w:rsidRPr="00E75BFD">
        <w:rPr>
          <w:lang w:val="vi-VN"/>
        </w:rPr>
        <w:t xml:space="preserve"> </w:t>
      </w:r>
      <w:bookmarkEnd w:id="9"/>
      <w:r w:rsidR="00142BE9" w:rsidRPr="00E75BFD">
        <w:rPr>
          <w:lang w:val="vi-VN"/>
        </w:rPr>
        <w:t>Kế hoạch Phát triển Hệ thống</w:t>
      </w:r>
    </w:p>
    <w:p w14:paraId="56C32B64" w14:textId="7092D58C" w:rsidR="007C73DB" w:rsidRPr="00E75BFD" w:rsidRDefault="007C73DB"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a) </w:t>
      </w:r>
      <w:r w:rsidR="00142BE9" w:rsidRPr="00E75BFD">
        <w:rPr>
          <w:rFonts w:ascii="Times New Roman" w:hAnsi="Times New Roman" w:cs="Times New Roman"/>
          <w:b/>
          <w:bCs/>
          <w:sz w:val="26"/>
          <w:szCs w:val="26"/>
        </w:rPr>
        <w:t>Giai đoạn 1 – Khảo sát hệ thống và phân tích yêu cầu</w:t>
      </w:r>
    </w:p>
    <w:p w14:paraId="19605E2B" w14:textId="387407F9" w:rsidR="00142BE9" w:rsidRPr="00E75BFD" w:rsidRDefault="00142BE9" w:rsidP="00957E81">
      <w:pPr>
        <w:pStyle w:val="ListParagraph"/>
        <w:numPr>
          <w:ilvl w:val="0"/>
          <w:numId w:val="121"/>
        </w:numPr>
        <w:jc w:val="both"/>
        <w:rPr>
          <w:rFonts w:ascii="Times New Roman" w:hAnsi="Times New Roman" w:cs="Times New Roman"/>
          <w:sz w:val="26"/>
          <w:szCs w:val="26"/>
        </w:rPr>
      </w:pPr>
      <w:r w:rsidRPr="00E75BFD">
        <w:rPr>
          <w:rFonts w:ascii="Times New Roman" w:hAnsi="Times New Roman" w:cs="Times New Roman"/>
          <w:b/>
          <w:bCs/>
          <w:sz w:val="26"/>
          <w:szCs w:val="26"/>
        </w:rPr>
        <w:t>Mục tiêu:</w:t>
      </w:r>
    </w:p>
    <w:p w14:paraId="21095357" w14:textId="77777777" w:rsidR="00142BE9" w:rsidRPr="00E75BFD" w:rsidRDefault="00142BE9" w:rsidP="00957E81">
      <w:pPr>
        <w:pStyle w:val="ListParagraph"/>
        <w:numPr>
          <w:ilvl w:val="0"/>
          <w:numId w:val="122"/>
        </w:numPr>
        <w:ind w:left="1080"/>
        <w:jc w:val="both"/>
        <w:rPr>
          <w:rFonts w:ascii="Times New Roman" w:hAnsi="Times New Roman" w:cs="Times New Roman"/>
          <w:sz w:val="26"/>
          <w:szCs w:val="26"/>
        </w:rPr>
      </w:pPr>
      <w:r w:rsidRPr="00E75BFD">
        <w:rPr>
          <w:rFonts w:ascii="Times New Roman" w:hAnsi="Times New Roman" w:cs="Times New Roman"/>
          <w:sz w:val="26"/>
          <w:szCs w:val="26"/>
        </w:rPr>
        <w:lastRenderedPageBreak/>
        <w:t>Hiểu cách hệ thống MERN Store hiện tại hoạt động.</w:t>
      </w:r>
    </w:p>
    <w:p w14:paraId="7DCF0186" w14:textId="77777777" w:rsidR="00142BE9" w:rsidRPr="00E75BFD" w:rsidRDefault="00142BE9" w:rsidP="00957E81">
      <w:pPr>
        <w:pStyle w:val="ListParagraph"/>
        <w:numPr>
          <w:ilvl w:val="0"/>
          <w:numId w:val="122"/>
        </w:numPr>
        <w:ind w:left="1080"/>
        <w:jc w:val="both"/>
        <w:rPr>
          <w:rFonts w:ascii="Times New Roman" w:hAnsi="Times New Roman" w:cs="Times New Roman"/>
          <w:sz w:val="26"/>
          <w:szCs w:val="26"/>
        </w:rPr>
      </w:pPr>
      <w:r w:rsidRPr="00E75BFD">
        <w:rPr>
          <w:rFonts w:ascii="Times New Roman" w:hAnsi="Times New Roman" w:cs="Times New Roman"/>
          <w:sz w:val="26"/>
          <w:szCs w:val="26"/>
        </w:rPr>
        <w:t>Xác định ba vai trò Client – Merchant – Admin và các luồng nghiệp vụ tương ứng.</w:t>
      </w:r>
    </w:p>
    <w:p w14:paraId="097A787B" w14:textId="77777777" w:rsidR="00142BE9" w:rsidRPr="00E75BFD" w:rsidRDefault="00142BE9" w:rsidP="00957E81">
      <w:pPr>
        <w:pStyle w:val="ListParagraph"/>
        <w:numPr>
          <w:ilvl w:val="0"/>
          <w:numId w:val="122"/>
        </w:numPr>
        <w:ind w:left="1080"/>
        <w:jc w:val="both"/>
        <w:rPr>
          <w:rFonts w:ascii="Times New Roman" w:hAnsi="Times New Roman" w:cs="Times New Roman"/>
          <w:sz w:val="26"/>
          <w:szCs w:val="26"/>
        </w:rPr>
      </w:pPr>
      <w:r w:rsidRPr="00E75BFD">
        <w:rPr>
          <w:rFonts w:ascii="Times New Roman" w:hAnsi="Times New Roman" w:cs="Times New Roman"/>
          <w:sz w:val="26"/>
          <w:szCs w:val="26"/>
        </w:rPr>
        <w:t>Xác định chức năng nào nằm trong phạm vi và chức năng nào nằm ngoài phạm vi dự án.</w:t>
      </w:r>
    </w:p>
    <w:p w14:paraId="3A6CB178" w14:textId="3174AB0A" w:rsidR="00142BE9" w:rsidRPr="00E75BFD" w:rsidRDefault="00142BE9" w:rsidP="00957E81">
      <w:pPr>
        <w:pStyle w:val="ListParagraph"/>
        <w:numPr>
          <w:ilvl w:val="0"/>
          <w:numId w:val="121"/>
        </w:numPr>
        <w:jc w:val="both"/>
        <w:rPr>
          <w:rFonts w:ascii="Times New Roman" w:hAnsi="Times New Roman" w:cs="Times New Roman"/>
          <w:sz w:val="26"/>
          <w:szCs w:val="26"/>
        </w:rPr>
      </w:pPr>
      <w:r w:rsidRPr="00E75BFD">
        <w:rPr>
          <w:rFonts w:ascii="Times New Roman" w:hAnsi="Times New Roman" w:cs="Times New Roman"/>
          <w:b/>
          <w:bCs/>
          <w:sz w:val="26"/>
          <w:szCs w:val="26"/>
        </w:rPr>
        <w:t>Hoạt động chính:</w:t>
      </w:r>
    </w:p>
    <w:p w14:paraId="76E11791" w14:textId="77777777" w:rsidR="00142BE9" w:rsidRPr="00E75BFD" w:rsidRDefault="00142BE9" w:rsidP="00957E81">
      <w:pPr>
        <w:pStyle w:val="ListParagraph"/>
        <w:numPr>
          <w:ilvl w:val="0"/>
          <w:numId w:val="123"/>
        </w:numPr>
        <w:ind w:left="1080"/>
        <w:jc w:val="both"/>
        <w:rPr>
          <w:rFonts w:ascii="Times New Roman" w:hAnsi="Times New Roman" w:cs="Times New Roman"/>
          <w:sz w:val="26"/>
          <w:szCs w:val="26"/>
        </w:rPr>
      </w:pPr>
      <w:r w:rsidRPr="00E75BFD">
        <w:rPr>
          <w:rFonts w:ascii="Times New Roman" w:hAnsi="Times New Roman" w:cs="Times New Roman"/>
          <w:sz w:val="26"/>
          <w:szCs w:val="26"/>
        </w:rPr>
        <w:t>Cài đặt và chạy hệ thống trong môi trường phát triển.</w:t>
      </w:r>
    </w:p>
    <w:p w14:paraId="345200C0" w14:textId="77777777" w:rsidR="00142BE9" w:rsidRPr="00E75BFD" w:rsidRDefault="00142BE9" w:rsidP="00957E81">
      <w:pPr>
        <w:pStyle w:val="ListParagraph"/>
        <w:numPr>
          <w:ilvl w:val="0"/>
          <w:numId w:val="123"/>
        </w:numPr>
        <w:ind w:left="1080"/>
        <w:jc w:val="both"/>
        <w:rPr>
          <w:rFonts w:ascii="Times New Roman" w:hAnsi="Times New Roman" w:cs="Times New Roman"/>
          <w:sz w:val="26"/>
          <w:szCs w:val="26"/>
        </w:rPr>
      </w:pPr>
      <w:r w:rsidRPr="00E75BFD">
        <w:rPr>
          <w:rFonts w:ascii="Times New Roman" w:hAnsi="Times New Roman" w:cs="Times New Roman"/>
          <w:sz w:val="26"/>
          <w:szCs w:val="26"/>
        </w:rPr>
        <w:t>Đọc mã nguồn backend/frontend, tài liệu README và schema cơ sở dữ liệu hiện có.</w:t>
      </w:r>
    </w:p>
    <w:p w14:paraId="48F38EF4" w14:textId="77777777" w:rsidR="00142BE9" w:rsidRPr="00E75BFD" w:rsidRDefault="00142BE9" w:rsidP="00957E81">
      <w:pPr>
        <w:pStyle w:val="ListParagraph"/>
        <w:numPr>
          <w:ilvl w:val="0"/>
          <w:numId w:val="123"/>
        </w:numPr>
        <w:ind w:left="1080"/>
        <w:jc w:val="both"/>
        <w:rPr>
          <w:rFonts w:ascii="Times New Roman" w:hAnsi="Times New Roman" w:cs="Times New Roman"/>
          <w:sz w:val="26"/>
          <w:szCs w:val="26"/>
        </w:rPr>
      </w:pPr>
      <w:r w:rsidRPr="00E75BFD">
        <w:rPr>
          <w:rFonts w:ascii="Times New Roman" w:hAnsi="Times New Roman" w:cs="Times New Roman"/>
          <w:sz w:val="26"/>
          <w:szCs w:val="26"/>
        </w:rPr>
        <w:t>Xây dựng danh sách user stories và use cases cho từng vai trò.</w:t>
      </w:r>
    </w:p>
    <w:p w14:paraId="42C0123D" w14:textId="77777777" w:rsidR="00142BE9" w:rsidRPr="00E75BFD" w:rsidRDefault="00142BE9" w:rsidP="00957E81">
      <w:pPr>
        <w:pStyle w:val="ListParagraph"/>
        <w:numPr>
          <w:ilvl w:val="0"/>
          <w:numId w:val="123"/>
        </w:numPr>
        <w:ind w:left="1080"/>
        <w:jc w:val="both"/>
        <w:rPr>
          <w:rFonts w:ascii="Times New Roman" w:hAnsi="Times New Roman" w:cs="Times New Roman"/>
          <w:sz w:val="26"/>
          <w:szCs w:val="26"/>
        </w:rPr>
      </w:pPr>
      <w:r w:rsidRPr="00E75BFD">
        <w:rPr>
          <w:rFonts w:ascii="Times New Roman" w:hAnsi="Times New Roman" w:cs="Times New Roman"/>
          <w:sz w:val="26"/>
          <w:szCs w:val="26"/>
        </w:rPr>
        <w:t>Chuẩn hóa yêu cầu thành các acceptance criteria cho các chức năng chính.</w:t>
      </w:r>
    </w:p>
    <w:p w14:paraId="5D8881B4" w14:textId="6C4C816F" w:rsidR="00142BE9" w:rsidRPr="00E75BFD" w:rsidRDefault="00142BE9" w:rsidP="00957E81">
      <w:pPr>
        <w:pStyle w:val="ListParagraph"/>
        <w:numPr>
          <w:ilvl w:val="0"/>
          <w:numId w:val="121"/>
        </w:numPr>
        <w:jc w:val="both"/>
        <w:rPr>
          <w:rFonts w:ascii="Times New Roman" w:hAnsi="Times New Roman" w:cs="Times New Roman"/>
          <w:sz w:val="26"/>
          <w:szCs w:val="26"/>
        </w:rPr>
      </w:pPr>
      <w:r w:rsidRPr="00E75BFD">
        <w:rPr>
          <w:rFonts w:ascii="Times New Roman" w:hAnsi="Times New Roman" w:cs="Times New Roman"/>
          <w:b/>
          <w:bCs/>
          <w:sz w:val="26"/>
          <w:szCs w:val="26"/>
        </w:rPr>
        <w:t>Kết quả mong đợi:</w:t>
      </w:r>
    </w:p>
    <w:p w14:paraId="58E4C489" w14:textId="77777777" w:rsidR="00142BE9" w:rsidRPr="00E75BFD" w:rsidRDefault="00142BE9" w:rsidP="00957E81">
      <w:pPr>
        <w:pStyle w:val="ListParagraph"/>
        <w:numPr>
          <w:ilvl w:val="0"/>
          <w:numId w:val="124"/>
        </w:numPr>
        <w:ind w:left="1080"/>
        <w:jc w:val="both"/>
        <w:rPr>
          <w:rFonts w:ascii="Times New Roman" w:hAnsi="Times New Roman" w:cs="Times New Roman"/>
          <w:sz w:val="26"/>
          <w:szCs w:val="26"/>
        </w:rPr>
      </w:pPr>
      <w:r w:rsidRPr="00E75BFD">
        <w:rPr>
          <w:rFonts w:ascii="Times New Roman" w:hAnsi="Times New Roman" w:cs="Times New Roman"/>
          <w:sz w:val="26"/>
          <w:szCs w:val="26"/>
        </w:rPr>
        <w:t>Hoàn thành Chương 1 (tổng quan, phân tích yêu cầu, định hướng &amp; chiến lược).</w:t>
      </w:r>
    </w:p>
    <w:p w14:paraId="2293EA89" w14:textId="1C0B9276" w:rsidR="007C73DB" w:rsidRPr="00E75BFD" w:rsidRDefault="00142BE9" w:rsidP="00957E81">
      <w:pPr>
        <w:pStyle w:val="ListParagraph"/>
        <w:numPr>
          <w:ilvl w:val="0"/>
          <w:numId w:val="124"/>
        </w:numPr>
        <w:ind w:left="1080"/>
        <w:jc w:val="both"/>
        <w:rPr>
          <w:rFonts w:ascii="Times New Roman" w:hAnsi="Times New Roman" w:cs="Times New Roman"/>
          <w:sz w:val="26"/>
          <w:szCs w:val="26"/>
        </w:rPr>
      </w:pPr>
      <w:r w:rsidRPr="00E75BFD">
        <w:rPr>
          <w:rFonts w:ascii="Times New Roman" w:hAnsi="Times New Roman" w:cs="Times New Roman"/>
          <w:sz w:val="26"/>
          <w:szCs w:val="26"/>
        </w:rPr>
        <w:t>Có Product Backlog ban đầu dùng cho lập kế hoạch Sprint theo Agile.</w:t>
      </w:r>
    </w:p>
    <w:p w14:paraId="1F994364" w14:textId="5B489AEA" w:rsidR="007C73DB" w:rsidRPr="00E75BFD" w:rsidRDefault="007C73DB"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b) </w:t>
      </w:r>
      <w:r w:rsidR="00142BE9" w:rsidRPr="00E75BFD">
        <w:rPr>
          <w:rFonts w:ascii="Times New Roman" w:hAnsi="Times New Roman" w:cs="Times New Roman"/>
          <w:b/>
          <w:bCs/>
          <w:sz w:val="26"/>
          <w:szCs w:val="26"/>
        </w:rPr>
        <w:t>Giai đoạn 2 – Thiết kế hệ thống &amp; kiến trúc</w:t>
      </w:r>
    </w:p>
    <w:p w14:paraId="3D9A9346" w14:textId="1DA35196" w:rsidR="00142BE9" w:rsidRPr="00E75BFD" w:rsidRDefault="00142BE9" w:rsidP="00957E81">
      <w:pPr>
        <w:pStyle w:val="ListParagraph"/>
        <w:numPr>
          <w:ilvl w:val="0"/>
          <w:numId w:val="121"/>
        </w:numPr>
        <w:jc w:val="both"/>
        <w:rPr>
          <w:rFonts w:ascii="Times New Roman" w:hAnsi="Times New Roman" w:cs="Times New Roman"/>
          <w:sz w:val="26"/>
          <w:szCs w:val="26"/>
        </w:rPr>
      </w:pPr>
      <w:r w:rsidRPr="00E75BFD">
        <w:rPr>
          <w:rFonts w:ascii="Times New Roman" w:hAnsi="Times New Roman" w:cs="Times New Roman"/>
          <w:b/>
          <w:bCs/>
          <w:sz w:val="26"/>
          <w:szCs w:val="26"/>
        </w:rPr>
        <w:t>Mục tiêu:</w:t>
      </w:r>
    </w:p>
    <w:p w14:paraId="6E10A77D" w14:textId="77777777" w:rsidR="00142BE9" w:rsidRPr="00E75BFD" w:rsidRDefault="00142BE9" w:rsidP="00957E81">
      <w:pPr>
        <w:pStyle w:val="ListParagraph"/>
        <w:numPr>
          <w:ilvl w:val="0"/>
          <w:numId w:val="125"/>
        </w:numPr>
        <w:ind w:left="1080"/>
        <w:jc w:val="both"/>
        <w:rPr>
          <w:rFonts w:ascii="Times New Roman" w:hAnsi="Times New Roman" w:cs="Times New Roman"/>
          <w:sz w:val="26"/>
          <w:szCs w:val="26"/>
        </w:rPr>
      </w:pPr>
      <w:r w:rsidRPr="00E75BFD">
        <w:rPr>
          <w:rFonts w:ascii="Times New Roman" w:hAnsi="Times New Roman" w:cs="Times New Roman"/>
          <w:sz w:val="26"/>
          <w:szCs w:val="26"/>
        </w:rPr>
        <w:t>Xây dựng cái nhìn kiến trúc rõ ràng của hệ thống MERN Store, từ backend, frontend đến database.</w:t>
      </w:r>
    </w:p>
    <w:p w14:paraId="0FF6560E" w14:textId="77777777" w:rsidR="00142BE9" w:rsidRPr="00E75BFD" w:rsidRDefault="00142BE9" w:rsidP="00957E81">
      <w:pPr>
        <w:pStyle w:val="ListParagraph"/>
        <w:numPr>
          <w:ilvl w:val="0"/>
          <w:numId w:val="125"/>
        </w:numPr>
        <w:ind w:left="1080"/>
        <w:jc w:val="both"/>
        <w:rPr>
          <w:rFonts w:ascii="Times New Roman" w:hAnsi="Times New Roman" w:cs="Times New Roman"/>
          <w:sz w:val="26"/>
          <w:szCs w:val="26"/>
        </w:rPr>
      </w:pPr>
      <w:r w:rsidRPr="00E75BFD">
        <w:rPr>
          <w:rFonts w:ascii="Times New Roman" w:hAnsi="Times New Roman" w:cs="Times New Roman"/>
          <w:sz w:val="26"/>
          <w:szCs w:val="26"/>
        </w:rPr>
        <w:t>Đảm bảo kiến trúc hỗ trợ kiểm thử, CI/CD và khả năng mở rộng trong tương lai.</w:t>
      </w:r>
    </w:p>
    <w:p w14:paraId="7850236F" w14:textId="22F27DF7" w:rsidR="00142BE9" w:rsidRPr="00E75BFD" w:rsidRDefault="00142BE9" w:rsidP="00957E81">
      <w:pPr>
        <w:pStyle w:val="ListParagraph"/>
        <w:numPr>
          <w:ilvl w:val="0"/>
          <w:numId w:val="121"/>
        </w:numPr>
        <w:jc w:val="both"/>
        <w:rPr>
          <w:rFonts w:ascii="Times New Roman" w:hAnsi="Times New Roman" w:cs="Times New Roman"/>
          <w:sz w:val="26"/>
          <w:szCs w:val="26"/>
        </w:rPr>
      </w:pPr>
      <w:r w:rsidRPr="00E75BFD">
        <w:rPr>
          <w:rFonts w:ascii="Times New Roman" w:hAnsi="Times New Roman" w:cs="Times New Roman"/>
          <w:b/>
          <w:bCs/>
          <w:sz w:val="26"/>
          <w:szCs w:val="26"/>
        </w:rPr>
        <w:t>Hoạt động chính:</w:t>
      </w:r>
    </w:p>
    <w:p w14:paraId="356C5D0D" w14:textId="77777777" w:rsidR="00142BE9" w:rsidRPr="00E75BFD" w:rsidRDefault="00142BE9" w:rsidP="00957E81">
      <w:pPr>
        <w:pStyle w:val="ListParagraph"/>
        <w:numPr>
          <w:ilvl w:val="0"/>
          <w:numId w:val="126"/>
        </w:numPr>
        <w:ind w:left="1080"/>
        <w:jc w:val="both"/>
        <w:rPr>
          <w:rFonts w:ascii="Times New Roman" w:hAnsi="Times New Roman" w:cs="Times New Roman"/>
          <w:sz w:val="26"/>
          <w:szCs w:val="26"/>
        </w:rPr>
      </w:pPr>
      <w:r w:rsidRPr="00E75BFD">
        <w:rPr>
          <w:rFonts w:ascii="Times New Roman" w:hAnsi="Times New Roman" w:cs="Times New Roman"/>
          <w:sz w:val="26"/>
          <w:szCs w:val="26"/>
        </w:rPr>
        <w:t>Thiết kế kiến trúc tổng thể:</w:t>
      </w:r>
    </w:p>
    <w:p w14:paraId="193A7BCA" w14:textId="77777777" w:rsidR="00142BE9" w:rsidRPr="00E75BFD" w:rsidRDefault="00142BE9" w:rsidP="00957E81">
      <w:pPr>
        <w:pStyle w:val="ListParagraph"/>
        <w:numPr>
          <w:ilvl w:val="0"/>
          <w:numId w:val="127"/>
        </w:numPr>
        <w:ind w:left="1440"/>
        <w:jc w:val="both"/>
        <w:rPr>
          <w:rFonts w:ascii="Times New Roman" w:hAnsi="Times New Roman" w:cs="Times New Roman"/>
          <w:sz w:val="26"/>
          <w:szCs w:val="26"/>
        </w:rPr>
      </w:pPr>
      <w:r w:rsidRPr="00E75BFD">
        <w:rPr>
          <w:rFonts w:ascii="Times New Roman" w:hAnsi="Times New Roman" w:cs="Times New Roman"/>
          <w:sz w:val="26"/>
          <w:szCs w:val="26"/>
        </w:rPr>
        <w:t>Quan hệ giữa React (frontend), Node/Express (backend), MongoDB (database).</w:t>
      </w:r>
    </w:p>
    <w:p w14:paraId="73ABB378" w14:textId="77777777" w:rsidR="00142BE9" w:rsidRPr="00E75BFD" w:rsidRDefault="00142BE9" w:rsidP="00957E81">
      <w:pPr>
        <w:pStyle w:val="ListParagraph"/>
        <w:numPr>
          <w:ilvl w:val="0"/>
          <w:numId w:val="127"/>
        </w:numPr>
        <w:ind w:left="1440"/>
        <w:jc w:val="both"/>
        <w:rPr>
          <w:rFonts w:ascii="Times New Roman" w:hAnsi="Times New Roman" w:cs="Times New Roman"/>
          <w:sz w:val="26"/>
          <w:szCs w:val="26"/>
        </w:rPr>
      </w:pPr>
      <w:r w:rsidRPr="00E75BFD">
        <w:rPr>
          <w:rFonts w:ascii="Times New Roman" w:hAnsi="Times New Roman" w:cs="Times New Roman"/>
          <w:sz w:val="26"/>
          <w:szCs w:val="26"/>
        </w:rPr>
        <w:t>Phân lớp logic: API layer, service layer, data access layer.</w:t>
      </w:r>
    </w:p>
    <w:p w14:paraId="1D11008D" w14:textId="77777777" w:rsidR="00142BE9" w:rsidRPr="00E75BFD" w:rsidRDefault="00142BE9" w:rsidP="00957E81">
      <w:pPr>
        <w:pStyle w:val="ListParagraph"/>
        <w:numPr>
          <w:ilvl w:val="0"/>
          <w:numId w:val="126"/>
        </w:numPr>
        <w:ind w:left="1080"/>
        <w:jc w:val="both"/>
        <w:rPr>
          <w:rFonts w:ascii="Times New Roman" w:hAnsi="Times New Roman" w:cs="Times New Roman"/>
          <w:sz w:val="26"/>
          <w:szCs w:val="26"/>
        </w:rPr>
      </w:pPr>
      <w:r w:rsidRPr="00E75BFD">
        <w:rPr>
          <w:rFonts w:ascii="Times New Roman" w:hAnsi="Times New Roman" w:cs="Times New Roman"/>
          <w:sz w:val="26"/>
          <w:szCs w:val="26"/>
        </w:rPr>
        <w:t>Thiết kế mô hình dữ liệu:</w:t>
      </w:r>
    </w:p>
    <w:p w14:paraId="304EE1BD" w14:textId="55AC7397" w:rsidR="00142BE9" w:rsidRPr="00E75BFD" w:rsidRDefault="00142BE9" w:rsidP="00957E81">
      <w:pPr>
        <w:pStyle w:val="ListParagraph"/>
        <w:numPr>
          <w:ilvl w:val="0"/>
          <w:numId w:val="128"/>
        </w:numPr>
        <w:ind w:left="1440"/>
        <w:jc w:val="both"/>
        <w:rPr>
          <w:rFonts w:ascii="Times New Roman" w:hAnsi="Times New Roman" w:cs="Times New Roman"/>
          <w:sz w:val="26"/>
          <w:szCs w:val="26"/>
        </w:rPr>
      </w:pPr>
      <w:r w:rsidRPr="00E75BFD">
        <w:rPr>
          <w:rFonts w:ascii="Times New Roman" w:hAnsi="Times New Roman" w:cs="Times New Roman"/>
          <w:sz w:val="26"/>
          <w:szCs w:val="26"/>
        </w:rPr>
        <w:t>ERD / các collection cho User, Product, Order, Merchant, Brand, Category, Review, …</w:t>
      </w:r>
    </w:p>
    <w:p w14:paraId="5D36D232" w14:textId="77777777" w:rsidR="00142BE9" w:rsidRPr="00E75BFD" w:rsidRDefault="00142BE9" w:rsidP="00957E81">
      <w:pPr>
        <w:pStyle w:val="ListParagraph"/>
        <w:numPr>
          <w:ilvl w:val="0"/>
          <w:numId w:val="126"/>
        </w:numPr>
        <w:ind w:left="1080"/>
        <w:jc w:val="both"/>
        <w:rPr>
          <w:rFonts w:ascii="Times New Roman" w:hAnsi="Times New Roman" w:cs="Times New Roman"/>
          <w:sz w:val="26"/>
          <w:szCs w:val="26"/>
        </w:rPr>
      </w:pPr>
      <w:r w:rsidRPr="00E75BFD">
        <w:rPr>
          <w:rFonts w:ascii="Times New Roman" w:hAnsi="Times New Roman" w:cs="Times New Roman"/>
          <w:sz w:val="26"/>
          <w:szCs w:val="26"/>
        </w:rPr>
        <w:t>Thiết kế Use Case, Sequence, Business Process và Swimlane cho các luồng chính:</w:t>
      </w:r>
    </w:p>
    <w:p w14:paraId="1B2AAD65" w14:textId="77777777" w:rsidR="00142BE9" w:rsidRPr="00E75BFD" w:rsidRDefault="00142BE9" w:rsidP="00957E81">
      <w:pPr>
        <w:pStyle w:val="ListParagraph"/>
        <w:numPr>
          <w:ilvl w:val="0"/>
          <w:numId w:val="129"/>
        </w:numPr>
        <w:ind w:left="1440"/>
        <w:jc w:val="both"/>
        <w:rPr>
          <w:rFonts w:ascii="Times New Roman" w:hAnsi="Times New Roman" w:cs="Times New Roman"/>
          <w:sz w:val="26"/>
          <w:szCs w:val="26"/>
        </w:rPr>
      </w:pPr>
      <w:r w:rsidRPr="00E75BFD">
        <w:rPr>
          <w:rFonts w:ascii="Times New Roman" w:hAnsi="Times New Roman" w:cs="Times New Roman"/>
          <w:b/>
          <w:bCs/>
          <w:sz w:val="26"/>
          <w:szCs w:val="26"/>
        </w:rPr>
        <w:t>Client:</w:t>
      </w:r>
      <w:r w:rsidRPr="00E75BFD">
        <w:rPr>
          <w:rFonts w:ascii="Times New Roman" w:hAnsi="Times New Roman" w:cs="Times New Roman"/>
          <w:sz w:val="26"/>
          <w:szCs w:val="26"/>
        </w:rPr>
        <w:t xml:space="preserve"> đăng nhập, mua sắm, đánh giá.</w:t>
      </w:r>
    </w:p>
    <w:p w14:paraId="4F4ABE61" w14:textId="77777777" w:rsidR="00142BE9" w:rsidRPr="00E75BFD" w:rsidRDefault="00142BE9" w:rsidP="00957E81">
      <w:pPr>
        <w:pStyle w:val="ListParagraph"/>
        <w:numPr>
          <w:ilvl w:val="0"/>
          <w:numId w:val="129"/>
        </w:numPr>
        <w:ind w:left="1440"/>
        <w:jc w:val="both"/>
        <w:rPr>
          <w:rFonts w:ascii="Times New Roman" w:hAnsi="Times New Roman" w:cs="Times New Roman"/>
          <w:sz w:val="26"/>
          <w:szCs w:val="26"/>
        </w:rPr>
      </w:pPr>
      <w:r w:rsidRPr="00E75BFD">
        <w:rPr>
          <w:rFonts w:ascii="Times New Roman" w:hAnsi="Times New Roman" w:cs="Times New Roman"/>
          <w:b/>
          <w:bCs/>
          <w:sz w:val="26"/>
          <w:szCs w:val="26"/>
        </w:rPr>
        <w:t>Merchant:</w:t>
      </w:r>
      <w:r w:rsidRPr="00E75BFD">
        <w:rPr>
          <w:rFonts w:ascii="Times New Roman" w:hAnsi="Times New Roman" w:cs="Times New Roman"/>
          <w:sz w:val="26"/>
          <w:szCs w:val="26"/>
        </w:rPr>
        <w:t xml:space="preserve"> quản lý sản phẩm, xem đơn hàng liên quan.</w:t>
      </w:r>
    </w:p>
    <w:p w14:paraId="01765C0B" w14:textId="77777777" w:rsidR="00142BE9" w:rsidRPr="00E75BFD" w:rsidRDefault="00142BE9" w:rsidP="00957E81">
      <w:pPr>
        <w:pStyle w:val="ListParagraph"/>
        <w:numPr>
          <w:ilvl w:val="0"/>
          <w:numId w:val="129"/>
        </w:numPr>
        <w:ind w:left="1440"/>
        <w:jc w:val="both"/>
        <w:rPr>
          <w:rFonts w:ascii="Times New Roman" w:hAnsi="Times New Roman" w:cs="Times New Roman"/>
          <w:sz w:val="26"/>
          <w:szCs w:val="26"/>
        </w:rPr>
      </w:pPr>
      <w:r w:rsidRPr="00E75BFD">
        <w:rPr>
          <w:rFonts w:ascii="Times New Roman" w:hAnsi="Times New Roman" w:cs="Times New Roman"/>
          <w:b/>
          <w:bCs/>
          <w:sz w:val="26"/>
          <w:szCs w:val="26"/>
        </w:rPr>
        <w:t>Admin:</w:t>
      </w:r>
      <w:r w:rsidRPr="00E75BFD">
        <w:rPr>
          <w:rFonts w:ascii="Times New Roman" w:hAnsi="Times New Roman" w:cs="Times New Roman"/>
          <w:sz w:val="26"/>
          <w:szCs w:val="26"/>
        </w:rPr>
        <w:t xml:space="preserve"> duyệt merchant, quản lý catalog, xử lý đơn hàng.</w:t>
      </w:r>
    </w:p>
    <w:p w14:paraId="34B5CC71" w14:textId="77777777" w:rsidR="00142BE9" w:rsidRPr="00E75BFD" w:rsidRDefault="00142BE9" w:rsidP="00957E81">
      <w:pPr>
        <w:pStyle w:val="ListParagraph"/>
        <w:numPr>
          <w:ilvl w:val="0"/>
          <w:numId w:val="126"/>
        </w:numPr>
        <w:ind w:left="1080"/>
        <w:jc w:val="both"/>
        <w:rPr>
          <w:rFonts w:ascii="Times New Roman" w:hAnsi="Times New Roman" w:cs="Times New Roman"/>
          <w:sz w:val="26"/>
          <w:szCs w:val="26"/>
        </w:rPr>
      </w:pPr>
      <w:r w:rsidRPr="00E75BFD">
        <w:rPr>
          <w:rFonts w:ascii="Times New Roman" w:hAnsi="Times New Roman" w:cs="Times New Roman"/>
          <w:sz w:val="26"/>
          <w:szCs w:val="26"/>
        </w:rPr>
        <w:t>Phác thảo API contract (endpoints, phương thức, request body, response) cho backend.</w:t>
      </w:r>
    </w:p>
    <w:p w14:paraId="3D70D89A" w14:textId="1BF7A982" w:rsidR="00142BE9" w:rsidRPr="00E75BFD" w:rsidRDefault="00142BE9" w:rsidP="00957E81">
      <w:pPr>
        <w:pStyle w:val="ListParagraph"/>
        <w:numPr>
          <w:ilvl w:val="0"/>
          <w:numId w:val="121"/>
        </w:numPr>
        <w:jc w:val="both"/>
        <w:rPr>
          <w:rFonts w:ascii="Times New Roman" w:hAnsi="Times New Roman" w:cs="Times New Roman"/>
          <w:sz w:val="26"/>
          <w:szCs w:val="26"/>
        </w:rPr>
      </w:pPr>
      <w:r w:rsidRPr="00E75BFD">
        <w:rPr>
          <w:rFonts w:ascii="Times New Roman" w:hAnsi="Times New Roman" w:cs="Times New Roman"/>
          <w:b/>
          <w:bCs/>
          <w:sz w:val="26"/>
          <w:szCs w:val="26"/>
        </w:rPr>
        <w:t>Kết quả mong đợi:</w:t>
      </w:r>
    </w:p>
    <w:p w14:paraId="2D327136" w14:textId="77777777" w:rsidR="00142BE9" w:rsidRPr="00E75BFD" w:rsidRDefault="00142BE9" w:rsidP="00957E81">
      <w:pPr>
        <w:pStyle w:val="ListParagraph"/>
        <w:numPr>
          <w:ilvl w:val="0"/>
          <w:numId w:val="130"/>
        </w:numPr>
        <w:ind w:left="1080"/>
        <w:jc w:val="both"/>
        <w:rPr>
          <w:rFonts w:ascii="Times New Roman" w:hAnsi="Times New Roman" w:cs="Times New Roman"/>
          <w:sz w:val="26"/>
          <w:szCs w:val="26"/>
        </w:rPr>
      </w:pPr>
      <w:r w:rsidRPr="00E75BFD">
        <w:rPr>
          <w:rFonts w:ascii="Times New Roman" w:hAnsi="Times New Roman" w:cs="Times New Roman"/>
          <w:sz w:val="26"/>
          <w:szCs w:val="26"/>
        </w:rPr>
        <w:t>Hoàn thành Chương 2 – Thiết kế Hệ thống &amp; Kiến trúc.</w:t>
      </w:r>
    </w:p>
    <w:p w14:paraId="032DFDF0" w14:textId="77777777" w:rsidR="00142BE9" w:rsidRPr="00E75BFD" w:rsidRDefault="00142BE9" w:rsidP="00957E81">
      <w:pPr>
        <w:pStyle w:val="ListParagraph"/>
        <w:numPr>
          <w:ilvl w:val="0"/>
          <w:numId w:val="130"/>
        </w:numPr>
        <w:ind w:left="1080"/>
        <w:jc w:val="both"/>
        <w:rPr>
          <w:rFonts w:ascii="Times New Roman" w:hAnsi="Times New Roman" w:cs="Times New Roman"/>
          <w:sz w:val="26"/>
          <w:szCs w:val="26"/>
        </w:rPr>
      </w:pPr>
      <w:r w:rsidRPr="00E75BFD">
        <w:rPr>
          <w:rFonts w:ascii="Times New Roman" w:hAnsi="Times New Roman" w:cs="Times New Roman"/>
          <w:sz w:val="26"/>
          <w:szCs w:val="26"/>
        </w:rPr>
        <w:t>Có đủ sơ đồ làm nền tảng cho thiết kế test case ở giai đoạn sau.</w:t>
      </w:r>
    </w:p>
    <w:p w14:paraId="06B3CDA7" w14:textId="172F6FAB" w:rsidR="007C73DB" w:rsidRPr="00E75BFD" w:rsidRDefault="007C73DB" w:rsidP="002C24CD">
      <w:pPr>
        <w:jc w:val="both"/>
        <w:rPr>
          <w:rFonts w:ascii="Times New Roman" w:hAnsi="Times New Roman" w:cs="Times New Roman"/>
          <w:sz w:val="26"/>
          <w:szCs w:val="26"/>
        </w:rPr>
      </w:pPr>
    </w:p>
    <w:p w14:paraId="3AE523DC" w14:textId="70F449E4" w:rsidR="007C73DB" w:rsidRPr="00E75BFD" w:rsidRDefault="007C73DB"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lastRenderedPageBreak/>
        <w:t xml:space="preserve">c) </w:t>
      </w:r>
      <w:r w:rsidR="00BC3C85" w:rsidRPr="00E75BFD">
        <w:rPr>
          <w:rFonts w:ascii="Times New Roman" w:hAnsi="Times New Roman" w:cs="Times New Roman"/>
          <w:b/>
          <w:bCs/>
          <w:sz w:val="26"/>
          <w:szCs w:val="26"/>
        </w:rPr>
        <w:t>Giai đoạn 3 – Triển khai tính năng cốt lõi</w:t>
      </w:r>
    </w:p>
    <w:p w14:paraId="039D8A00" w14:textId="68388233" w:rsidR="007C73DB" w:rsidRPr="00E75BFD" w:rsidRDefault="00BC3C85" w:rsidP="002C24CD">
      <w:pPr>
        <w:jc w:val="both"/>
        <w:rPr>
          <w:rFonts w:ascii="Times New Roman" w:hAnsi="Times New Roman" w:cs="Times New Roman"/>
          <w:sz w:val="26"/>
          <w:szCs w:val="26"/>
        </w:rPr>
      </w:pPr>
      <w:r w:rsidRPr="00E75BFD">
        <w:rPr>
          <w:rFonts w:ascii="Times New Roman" w:hAnsi="Times New Roman" w:cs="Times New Roman"/>
          <w:sz w:val="26"/>
          <w:szCs w:val="26"/>
        </w:rPr>
        <w:t>Giai đoạn này được chia thành nhiều Sprint nhỏ; mỗi Sprint tập trung vào một nhóm chức năng</w:t>
      </w:r>
      <w:r w:rsidR="007C73DB" w:rsidRPr="00E75BFD">
        <w:rPr>
          <w:rFonts w:ascii="Times New Roman" w:hAnsi="Times New Roman" w:cs="Times New Roman"/>
          <w:sz w:val="26"/>
          <w:szCs w:val="26"/>
        </w:rPr>
        <w:t>:</w:t>
      </w:r>
    </w:p>
    <w:p w14:paraId="34DE1DED" w14:textId="1C815D47" w:rsidR="00C76F59" w:rsidRPr="00E75BFD" w:rsidRDefault="00C76F59" w:rsidP="00957E81">
      <w:pPr>
        <w:pStyle w:val="ListParagraph"/>
        <w:numPr>
          <w:ilvl w:val="0"/>
          <w:numId w:val="121"/>
        </w:numPr>
        <w:jc w:val="both"/>
        <w:rPr>
          <w:rFonts w:ascii="Times New Roman" w:hAnsi="Times New Roman" w:cs="Times New Roman"/>
          <w:b/>
          <w:bCs/>
          <w:sz w:val="26"/>
          <w:szCs w:val="26"/>
        </w:rPr>
      </w:pPr>
      <w:r w:rsidRPr="00E75BFD">
        <w:rPr>
          <w:rFonts w:ascii="Times New Roman" w:hAnsi="Times New Roman" w:cs="Times New Roman"/>
          <w:b/>
          <w:bCs/>
          <w:sz w:val="26"/>
          <w:szCs w:val="26"/>
        </w:rPr>
        <w:t>Sprint A – Authentication &amp; Authorization</w:t>
      </w:r>
    </w:p>
    <w:p w14:paraId="482EE8F6" w14:textId="77777777" w:rsidR="00C76F59" w:rsidRPr="00E75BFD" w:rsidRDefault="00C76F59" w:rsidP="00957E81">
      <w:pPr>
        <w:pStyle w:val="ListParagraph"/>
        <w:numPr>
          <w:ilvl w:val="0"/>
          <w:numId w:val="131"/>
        </w:numPr>
        <w:ind w:left="1080"/>
        <w:jc w:val="both"/>
        <w:rPr>
          <w:rFonts w:ascii="Times New Roman" w:hAnsi="Times New Roman" w:cs="Times New Roman"/>
          <w:sz w:val="26"/>
          <w:szCs w:val="26"/>
        </w:rPr>
      </w:pPr>
      <w:r w:rsidRPr="00E75BFD">
        <w:rPr>
          <w:rFonts w:ascii="Times New Roman" w:hAnsi="Times New Roman" w:cs="Times New Roman"/>
          <w:sz w:val="26"/>
          <w:szCs w:val="26"/>
        </w:rPr>
        <w:t>Đăng ký, đăng nhập, đăng xuất cho Client, Merchant và Admin.</w:t>
      </w:r>
    </w:p>
    <w:p w14:paraId="4AABF35E" w14:textId="77777777" w:rsidR="00C76F59" w:rsidRPr="00E75BFD" w:rsidRDefault="00C76F59" w:rsidP="00957E81">
      <w:pPr>
        <w:pStyle w:val="ListParagraph"/>
        <w:numPr>
          <w:ilvl w:val="0"/>
          <w:numId w:val="131"/>
        </w:numPr>
        <w:ind w:left="1080"/>
        <w:jc w:val="both"/>
        <w:rPr>
          <w:rFonts w:ascii="Times New Roman" w:hAnsi="Times New Roman" w:cs="Times New Roman"/>
          <w:sz w:val="26"/>
          <w:szCs w:val="26"/>
        </w:rPr>
      </w:pPr>
      <w:r w:rsidRPr="00E75BFD">
        <w:rPr>
          <w:rFonts w:ascii="Times New Roman" w:hAnsi="Times New Roman" w:cs="Times New Roman"/>
          <w:sz w:val="26"/>
          <w:szCs w:val="26"/>
        </w:rPr>
        <w:t>Cấu hình JWT, middleware xác thực token và phân quyền.</w:t>
      </w:r>
    </w:p>
    <w:p w14:paraId="41A43A5C" w14:textId="77777777" w:rsidR="00C76F59" w:rsidRPr="00E75BFD" w:rsidRDefault="00C76F59" w:rsidP="00957E81">
      <w:pPr>
        <w:pStyle w:val="ListParagraph"/>
        <w:numPr>
          <w:ilvl w:val="0"/>
          <w:numId w:val="131"/>
        </w:numPr>
        <w:ind w:left="1080"/>
        <w:jc w:val="both"/>
        <w:rPr>
          <w:rFonts w:ascii="Times New Roman" w:hAnsi="Times New Roman" w:cs="Times New Roman"/>
          <w:sz w:val="26"/>
          <w:szCs w:val="26"/>
        </w:rPr>
      </w:pPr>
      <w:r w:rsidRPr="00E75BFD">
        <w:rPr>
          <w:rFonts w:ascii="Times New Roman" w:hAnsi="Times New Roman" w:cs="Times New Roman"/>
          <w:sz w:val="26"/>
          <w:szCs w:val="26"/>
        </w:rPr>
        <w:t>Xử lý điều hướng sau đăng nhập:</w:t>
      </w:r>
    </w:p>
    <w:p w14:paraId="545FB3C3" w14:textId="77777777" w:rsidR="00C76F59" w:rsidRPr="00E75BFD" w:rsidRDefault="00C76F59" w:rsidP="00957E81">
      <w:pPr>
        <w:pStyle w:val="ListParagraph"/>
        <w:numPr>
          <w:ilvl w:val="0"/>
          <w:numId w:val="132"/>
        </w:numPr>
        <w:jc w:val="both"/>
        <w:rPr>
          <w:rFonts w:ascii="Times New Roman" w:hAnsi="Times New Roman" w:cs="Times New Roman"/>
          <w:sz w:val="26"/>
          <w:szCs w:val="26"/>
        </w:rPr>
      </w:pPr>
      <w:r w:rsidRPr="00E75BFD">
        <w:rPr>
          <w:rFonts w:ascii="Times New Roman" w:hAnsi="Times New Roman" w:cs="Times New Roman"/>
          <w:sz w:val="26"/>
          <w:szCs w:val="26"/>
        </w:rPr>
        <w:t>Client → trang catalog</w:t>
      </w:r>
    </w:p>
    <w:p w14:paraId="76801F98" w14:textId="77777777" w:rsidR="00C76F59" w:rsidRPr="00E75BFD" w:rsidRDefault="00C76F59" w:rsidP="00957E81">
      <w:pPr>
        <w:pStyle w:val="ListParagraph"/>
        <w:numPr>
          <w:ilvl w:val="0"/>
          <w:numId w:val="132"/>
        </w:numPr>
        <w:jc w:val="both"/>
        <w:rPr>
          <w:rFonts w:ascii="Times New Roman" w:hAnsi="Times New Roman" w:cs="Times New Roman"/>
          <w:sz w:val="26"/>
          <w:szCs w:val="26"/>
        </w:rPr>
      </w:pPr>
      <w:r w:rsidRPr="00E75BFD">
        <w:rPr>
          <w:rFonts w:ascii="Times New Roman" w:hAnsi="Times New Roman" w:cs="Times New Roman"/>
          <w:sz w:val="26"/>
          <w:szCs w:val="26"/>
        </w:rPr>
        <w:t>Merchant → merchant dashboard</w:t>
      </w:r>
    </w:p>
    <w:p w14:paraId="2C490FAB" w14:textId="77777777" w:rsidR="00C76F59" w:rsidRPr="00E75BFD" w:rsidRDefault="00C76F59" w:rsidP="00957E81">
      <w:pPr>
        <w:pStyle w:val="ListParagraph"/>
        <w:numPr>
          <w:ilvl w:val="0"/>
          <w:numId w:val="132"/>
        </w:numPr>
        <w:jc w:val="both"/>
        <w:rPr>
          <w:rFonts w:ascii="Times New Roman" w:hAnsi="Times New Roman" w:cs="Times New Roman"/>
          <w:sz w:val="26"/>
          <w:szCs w:val="26"/>
        </w:rPr>
      </w:pPr>
      <w:r w:rsidRPr="00E75BFD">
        <w:rPr>
          <w:rFonts w:ascii="Times New Roman" w:hAnsi="Times New Roman" w:cs="Times New Roman"/>
          <w:sz w:val="26"/>
          <w:szCs w:val="26"/>
        </w:rPr>
        <w:t>Admin → admin dashboard</w:t>
      </w:r>
    </w:p>
    <w:p w14:paraId="09EAD9EF" w14:textId="29E41B07" w:rsidR="00C76F59" w:rsidRPr="00E75BFD" w:rsidRDefault="00C76F59" w:rsidP="002C24CD">
      <w:pPr>
        <w:ind w:left="720"/>
        <w:jc w:val="both"/>
        <w:rPr>
          <w:rFonts w:ascii="Times New Roman" w:hAnsi="Times New Roman" w:cs="Times New Roman"/>
          <w:sz w:val="26"/>
          <w:szCs w:val="26"/>
        </w:rPr>
      </w:pPr>
    </w:p>
    <w:p w14:paraId="11B74BE4" w14:textId="6AFEDFB3" w:rsidR="00C76F59" w:rsidRPr="00E75BFD" w:rsidRDefault="00C76F59" w:rsidP="00957E81">
      <w:pPr>
        <w:pStyle w:val="ListParagraph"/>
        <w:numPr>
          <w:ilvl w:val="0"/>
          <w:numId w:val="121"/>
        </w:numPr>
        <w:jc w:val="both"/>
        <w:rPr>
          <w:rFonts w:ascii="Times New Roman" w:hAnsi="Times New Roman" w:cs="Times New Roman"/>
          <w:b/>
          <w:bCs/>
          <w:sz w:val="26"/>
          <w:szCs w:val="26"/>
        </w:rPr>
      </w:pPr>
      <w:r w:rsidRPr="00E75BFD">
        <w:rPr>
          <w:rFonts w:ascii="Times New Roman" w:hAnsi="Times New Roman" w:cs="Times New Roman"/>
          <w:b/>
          <w:bCs/>
          <w:sz w:val="26"/>
          <w:szCs w:val="26"/>
        </w:rPr>
        <w:t>Sprint B – Catalog &amp; Merchant</w:t>
      </w:r>
    </w:p>
    <w:p w14:paraId="3FE727CB" w14:textId="77777777" w:rsidR="00C76F59" w:rsidRPr="00E75BFD" w:rsidRDefault="00C76F59" w:rsidP="00957E81">
      <w:pPr>
        <w:pStyle w:val="ListParagraph"/>
        <w:numPr>
          <w:ilvl w:val="0"/>
          <w:numId w:val="133"/>
        </w:numPr>
        <w:ind w:left="1080"/>
        <w:jc w:val="both"/>
        <w:rPr>
          <w:rFonts w:ascii="Times New Roman" w:hAnsi="Times New Roman" w:cs="Times New Roman"/>
          <w:sz w:val="26"/>
          <w:szCs w:val="26"/>
        </w:rPr>
      </w:pPr>
      <w:r w:rsidRPr="00E75BFD">
        <w:rPr>
          <w:rFonts w:ascii="Times New Roman" w:hAnsi="Times New Roman" w:cs="Times New Roman"/>
          <w:sz w:val="26"/>
          <w:szCs w:val="26"/>
        </w:rPr>
        <w:t>Module Category, Brand, Merchant:</w:t>
      </w:r>
    </w:p>
    <w:p w14:paraId="21EE78E8" w14:textId="77777777" w:rsidR="00C76F59" w:rsidRPr="00E75BFD" w:rsidRDefault="00C76F59" w:rsidP="00957E81">
      <w:pPr>
        <w:pStyle w:val="ListParagraph"/>
        <w:numPr>
          <w:ilvl w:val="0"/>
          <w:numId w:val="134"/>
        </w:numPr>
        <w:jc w:val="both"/>
        <w:rPr>
          <w:rFonts w:ascii="Times New Roman" w:hAnsi="Times New Roman" w:cs="Times New Roman"/>
          <w:sz w:val="26"/>
          <w:szCs w:val="26"/>
        </w:rPr>
      </w:pPr>
      <w:r w:rsidRPr="00E75BFD">
        <w:rPr>
          <w:rFonts w:ascii="Times New Roman" w:hAnsi="Times New Roman" w:cs="Times New Roman"/>
          <w:b/>
          <w:bCs/>
          <w:sz w:val="26"/>
          <w:szCs w:val="26"/>
        </w:rPr>
        <w:t>Admin:</w:t>
      </w:r>
      <w:r w:rsidRPr="00E75BFD">
        <w:rPr>
          <w:rFonts w:ascii="Times New Roman" w:hAnsi="Times New Roman" w:cs="Times New Roman"/>
          <w:sz w:val="26"/>
          <w:szCs w:val="26"/>
        </w:rPr>
        <w:t xml:space="preserve"> CRUD categories, brands, merchants.</w:t>
      </w:r>
    </w:p>
    <w:p w14:paraId="54A10DCF" w14:textId="77777777" w:rsidR="00C76F59" w:rsidRPr="00E75BFD" w:rsidRDefault="00C76F59" w:rsidP="00957E81">
      <w:pPr>
        <w:pStyle w:val="ListParagraph"/>
        <w:numPr>
          <w:ilvl w:val="0"/>
          <w:numId w:val="134"/>
        </w:numPr>
        <w:jc w:val="both"/>
        <w:rPr>
          <w:rFonts w:ascii="Times New Roman" w:hAnsi="Times New Roman" w:cs="Times New Roman"/>
          <w:sz w:val="26"/>
          <w:szCs w:val="26"/>
        </w:rPr>
      </w:pPr>
      <w:r w:rsidRPr="00E75BFD">
        <w:rPr>
          <w:rFonts w:ascii="Times New Roman" w:hAnsi="Times New Roman" w:cs="Times New Roman"/>
          <w:b/>
          <w:bCs/>
          <w:sz w:val="26"/>
          <w:szCs w:val="26"/>
        </w:rPr>
        <w:t>Client:</w:t>
      </w:r>
      <w:r w:rsidRPr="00E75BFD">
        <w:rPr>
          <w:rFonts w:ascii="Times New Roman" w:hAnsi="Times New Roman" w:cs="Times New Roman"/>
          <w:sz w:val="26"/>
          <w:szCs w:val="26"/>
        </w:rPr>
        <w:t xml:space="preserve"> xem catalog với bộ lọc theo category/brand/merchant.</w:t>
      </w:r>
    </w:p>
    <w:p w14:paraId="419B9A83" w14:textId="77777777" w:rsidR="00C76F59" w:rsidRPr="00E75BFD" w:rsidRDefault="00C76F59" w:rsidP="00957E81">
      <w:pPr>
        <w:pStyle w:val="ListParagraph"/>
        <w:numPr>
          <w:ilvl w:val="0"/>
          <w:numId w:val="133"/>
        </w:numPr>
        <w:ind w:left="1080"/>
        <w:jc w:val="both"/>
        <w:rPr>
          <w:rFonts w:ascii="Times New Roman" w:hAnsi="Times New Roman" w:cs="Times New Roman"/>
          <w:sz w:val="26"/>
          <w:szCs w:val="26"/>
        </w:rPr>
      </w:pPr>
      <w:r w:rsidRPr="00E75BFD">
        <w:rPr>
          <w:rFonts w:ascii="Times New Roman" w:hAnsi="Times New Roman" w:cs="Times New Roman"/>
          <w:sz w:val="26"/>
          <w:szCs w:val="26"/>
        </w:rPr>
        <w:t>Module Product:</w:t>
      </w:r>
    </w:p>
    <w:p w14:paraId="0983650A" w14:textId="77777777" w:rsidR="00C76F59" w:rsidRPr="00E75BFD" w:rsidRDefault="00C76F59" w:rsidP="00957E81">
      <w:pPr>
        <w:pStyle w:val="ListParagraph"/>
        <w:numPr>
          <w:ilvl w:val="0"/>
          <w:numId w:val="135"/>
        </w:numPr>
        <w:jc w:val="both"/>
        <w:rPr>
          <w:rFonts w:ascii="Times New Roman" w:hAnsi="Times New Roman" w:cs="Times New Roman"/>
          <w:sz w:val="26"/>
          <w:szCs w:val="26"/>
        </w:rPr>
      </w:pPr>
      <w:r w:rsidRPr="00E75BFD">
        <w:rPr>
          <w:rFonts w:ascii="Times New Roman" w:hAnsi="Times New Roman" w:cs="Times New Roman"/>
          <w:b/>
          <w:bCs/>
          <w:sz w:val="26"/>
          <w:szCs w:val="26"/>
        </w:rPr>
        <w:t>Merchant:</w:t>
      </w:r>
      <w:r w:rsidRPr="00E75BFD">
        <w:rPr>
          <w:rFonts w:ascii="Times New Roman" w:hAnsi="Times New Roman" w:cs="Times New Roman"/>
          <w:sz w:val="26"/>
          <w:szCs w:val="26"/>
        </w:rPr>
        <w:t xml:space="preserve"> thêm/chỉnh sửa/xóa sản phẩm của họ.</w:t>
      </w:r>
    </w:p>
    <w:p w14:paraId="62135A7C" w14:textId="10DBE14F" w:rsidR="00C76F59" w:rsidRPr="00E75BFD" w:rsidRDefault="00C76F59" w:rsidP="00957E81">
      <w:pPr>
        <w:pStyle w:val="ListParagraph"/>
        <w:numPr>
          <w:ilvl w:val="0"/>
          <w:numId w:val="135"/>
        </w:numPr>
        <w:jc w:val="both"/>
        <w:rPr>
          <w:rFonts w:ascii="Times New Roman" w:hAnsi="Times New Roman" w:cs="Times New Roman"/>
          <w:sz w:val="26"/>
          <w:szCs w:val="26"/>
        </w:rPr>
      </w:pPr>
      <w:r w:rsidRPr="00E75BFD">
        <w:rPr>
          <w:rFonts w:ascii="Times New Roman" w:hAnsi="Times New Roman" w:cs="Times New Roman"/>
          <w:b/>
          <w:bCs/>
          <w:sz w:val="26"/>
          <w:szCs w:val="26"/>
        </w:rPr>
        <w:t>Admin:</w:t>
      </w:r>
      <w:r w:rsidRPr="00E75BFD">
        <w:rPr>
          <w:rFonts w:ascii="Times New Roman" w:hAnsi="Times New Roman" w:cs="Times New Roman"/>
          <w:sz w:val="26"/>
          <w:szCs w:val="26"/>
        </w:rPr>
        <w:t xml:space="preserve"> xem và quản lý tất cả sản phẩm (duyệt, vô hiệu hóa sản phẩm vi phạm)</w:t>
      </w:r>
    </w:p>
    <w:p w14:paraId="1B83380B" w14:textId="5535F52C" w:rsidR="00C76F59" w:rsidRPr="00E75BFD" w:rsidRDefault="00C76F59" w:rsidP="00957E81">
      <w:pPr>
        <w:pStyle w:val="ListParagraph"/>
        <w:numPr>
          <w:ilvl w:val="0"/>
          <w:numId w:val="121"/>
        </w:numPr>
        <w:jc w:val="both"/>
        <w:rPr>
          <w:rFonts w:ascii="Times New Roman" w:hAnsi="Times New Roman" w:cs="Times New Roman"/>
          <w:b/>
          <w:bCs/>
          <w:sz w:val="26"/>
          <w:szCs w:val="26"/>
        </w:rPr>
      </w:pPr>
      <w:r w:rsidRPr="00E75BFD">
        <w:rPr>
          <w:rFonts w:ascii="Times New Roman" w:hAnsi="Times New Roman" w:cs="Times New Roman"/>
          <w:b/>
          <w:bCs/>
          <w:sz w:val="26"/>
          <w:szCs w:val="26"/>
        </w:rPr>
        <w:t>Sprint C – Cart, Order, Order History &amp; Rating</w:t>
      </w:r>
    </w:p>
    <w:p w14:paraId="1409AE2E" w14:textId="77777777" w:rsidR="00C76F59" w:rsidRPr="00E75BFD" w:rsidRDefault="00C76F59" w:rsidP="00957E81">
      <w:pPr>
        <w:pStyle w:val="ListParagraph"/>
        <w:numPr>
          <w:ilvl w:val="0"/>
          <w:numId w:val="136"/>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Giỏ hàng:</w:t>
      </w:r>
      <w:r w:rsidRPr="00E75BFD">
        <w:rPr>
          <w:rFonts w:ascii="Times New Roman" w:hAnsi="Times New Roman" w:cs="Times New Roman"/>
          <w:sz w:val="26"/>
          <w:szCs w:val="26"/>
        </w:rPr>
        <w:t xml:space="preserve"> thêm/xóa/cập nhật số lượng, tính tạm tính.</w:t>
      </w:r>
    </w:p>
    <w:p w14:paraId="526BC652" w14:textId="77777777" w:rsidR="00C76F59" w:rsidRPr="00E75BFD" w:rsidRDefault="00C76F59" w:rsidP="00957E81">
      <w:pPr>
        <w:pStyle w:val="ListParagraph"/>
        <w:numPr>
          <w:ilvl w:val="0"/>
          <w:numId w:val="136"/>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Đơn hàng:</w:t>
      </w:r>
      <w:r w:rsidRPr="00E75BFD">
        <w:rPr>
          <w:rFonts w:ascii="Times New Roman" w:hAnsi="Times New Roman" w:cs="Times New Roman"/>
          <w:sz w:val="26"/>
          <w:szCs w:val="26"/>
        </w:rPr>
        <w:t xml:space="preserve"> tạo đơn, lưu thông tin khách hàng, merchant, sản phẩm, tổng tiền và trạng thái ban đầu.</w:t>
      </w:r>
    </w:p>
    <w:p w14:paraId="0BA406B1" w14:textId="77777777" w:rsidR="00C76F59" w:rsidRPr="00E75BFD" w:rsidRDefault="00C76F59" w:rsidP="00957E81">
      <w:pPr>
        <w:pStyle w:val="ListParagraph"/>
        <w:numPr>
          <w:ilvl w:val="0"/>
          <w:numId w:val="136"/>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Lịch sử đơn hàng:</w:t>
      </w:r>
    </w:p>
    <w:p w14:paraId="2EA1720B" w14:textId="77777777" w:rsidR="00C76F59" w:rsidRPr="00E75BFD" w:rsidRDefault="00C76F59" w:rsidP="00957E81">
      <w:pPr>
        <w:pStyle w:val="ListParagraph"/>
        <w:numPr>
          <w:ilvl w:val="0"/>
          <w:numId w:val="137"/>
        </w:numPr>
        <w:jc w:val="both"/>
        <w:rPr>
          <w:rFonts w:ascii="Times New Roman" w:hAnsi="Times New Roman" w:cs="Times New Roman"/>
          <w:sz w:val="26"/>
          <w:szCs w:val="26"/>
        </w:rPr>
      </w:pPr>
      <w:r w:rsidRPr="00E75BFD">
        <w:rPr>
          <w:rFonts w:ascii="Times New Roman" w:hAnsi="Times New Roman" w:cs="Times New Roman"/>
          <w:sz w:val="26"/>
          <w:szCs w:val="26"/>
        </w:rPr>
        <w:t>Client: xem lịch sử, chi tiết, hủy đơn nếu được phép.</w:t>
      </w:r>
    </w:p>
    <w:p w14:paraId="02A0DD40" w14:textId="77777777" w:rsidR="00C76F59" w:rsidRPr="00E75BFD" w:rsidRDefault="00C76F59" w:rsidP="00957E81">
      <w:pPr>
        <w:pStyle w:val="ListParagraph"/>
        <w:numPr>
          <w:ilvl w:val="0"/>
          <w:numId w:val="137"/>
        </w:numPr>
        <w:jc w:val="both"/>
        <w:rPr>
          <w:rFonts w:ascii="Times New Roman" w:hAnsi="Times New Roman" w:cs="Times New Roman"/>
          <w:sz w:val="26"/>
          <w:szCs w:val="26"/>
        </w:rPr>
      </w:pPr>
      <w:r w:rsidRPr="00E75BFD">
        <w:rPr>
          <w:rFonts w:ascii="Times New Roman" w:hAnsi="Times New Roman" w:cs="Times New Roman"/>
          <w:sz w:val="26"/>
          <w:szCs w:val="26"/>
        </w:rPr>
        <w:t>Admin/Merchant: xem đơn liên quan, cập nhật trạng thái.</w:t>
      </w:r>
    </w:p>
    <w:p w14:paraId="70549E23" w14:textId="77777777" w:rsidR="00C76F59" w:rsidRPr="00E75BFD" w:rsidRDefault="00C76F59" w:rsidP="00957E81">
      <w:pPr>
        <w:pStyle w:val="ListParagraph"/>
        <w:numPr>
          <w:ilvl w:val="0"/>
          <w:numId w:val="138"/>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Đánh giá:</w:t>
      </w:r>
      <w:r w:rsidRPr="00E75BFD">
        <w:rPr>
          <w:rFonts w:ascii="Times New Roman" w:hAnsi="Times New Roman" w:cs="Times New Roman"/>
          <w:sz w:val="26"/>
          <w:szCs w:val="26"/>
        </w:rPr>
        <w:t xml:space="preserve"> khách hàng đánh giá sản phẩm đã mua; điểm trung bình hiển thị trên trang chi tiết sản phẩm.</w:t>
      </w:r>
    </w:p>
    <w:p w14:paraId="7943A644" w14:textId="38806EED" w:rsidR="00C76F59" w:rsidRPr="00E75BFD" w:rsidRDefault="00C76F59" w:rsidP="00957E81">
      <w:pPr>
        <w:pStyle w:val="ListParagraph"/>
        <w:numPr>
          <w:ilvl w:val="0"/>
          <w:numId w:val="121"/>
        </w:numPr>
        <w:jc w:val="both"/>
        <w:rPr>
          <w:rFonts w:ascii="Times New Roman" w:hAnsi="Times New Roman" w:cs="Times New Roman"/>
          <w:sz w:val="26"/>
          <w:szCs w:val="26"/>
        </w:rPr>
      </w:pPr>
      <w:r w:rsidRPr="00E75BFD">
        <w:rPr>
          <w:rFonts w:ascii="Times New Roman" w:hAnsi="Times New Roman" w:cs="Times New Roman"/>
          <w:b/>
          <w:bCs/>
          <w:sz w:val="26"/>
          <w:szCs w:val="26"/>
        </w:rPr>
        <w:t>Kết quả mong đợi:</w:t>
      </w:r>
    </w:p>
    <w:p w14:paraId="334E71B8" w14:textId="77777777" w:rsidR="00C76F59" w:rsidRPr="00E75BFD" w:rsidRDefault="00C76F59" w:rsidP="00957E81">
      <w:pPr>
        <w:pStyle w:val="ListParagraph"/>
        <w:numPr>
          <w:ilvl w:val="0"/>
          <w:numId w:val="139"/>
        </w:numPr>
        <w:ind w:left="1080"/>
        <w:jc w:val="both"/>
        <w:rPr>
          <w:rFonts w:ascii="Times New Roman" w:hAnsi="Times New Roman" w:cs="Times New Roman"/>
          <w:sz w:val="26"/>
          <w:szCs w:val="26"/>
        </w:rPr>
      </w:pPr>
      <w:r w:rsidRPr="00E75BFD">
        <w:rPr>
          <w:rFonts w:ascii="Times New Roman" w:hAnsi="Times New Roman" w:cs="Times New Roman"/>
          <w:sz w:val="26"/>
          <w:szCs w:val="26"/>
        </w:rPr>
        <w:t>Một phiên bản hệ thống hỗ trợ các luồng nghiệp vụ cốt lõi cho cả ba vai trò.</w:t>
      </w:r>
    </w:p>
    <w:p w14:paraId="636D72CA" w14:textId="77777777" w:rsidR="00C76F59" w:rsidRPr="00E75BFD" w:rsidRDefault="00C76F59" w:rsidP="00957E81">
      <w:pPr>
        <w:pStyle w:val="ListParagraph"/>
        <w:numPr>
          <w:ilvl w:val="0"/>
          <w:numId w:val="139"/>
        </w:numPr>
        <w:ind w:left="1080"/>
        <w:jc w:val="both"/>
        <w:rPr>
          <w:rFonts w:ascii="Times New Roman" w:hAnsi="Times New Roman" w:cs="Times New Roman"/>
          <w:sz w:val="26"/>
          <w:szCs w:val="26"/>
        </w:rPr>
      </w:pPr>
      <w:r w:rsidRPr="00E75BFD">
        <w:rPr>
          <w:rFonts w:ascii="Times New Roman" w:hAnsi="Times New Roman" w:cs="Times New Roman"/>
          <w:sz w:val="26"/>
          <w:szCs w:val="26"/>
        </w:rPr>
        <w:t>Code có cấu trúc phù hợp cho unit test, API test và E2E test.</w:t>
      </w:r>
    </w:p>
    <w:p w14:paraId="70384AD0" w14:textId="37475454" w:rsidR="007C73DB" w:rsidRPr="00E75BFD" w:rsidRDefault="007C73DB" w:rsidP="002C24CD">
      <w:pPr>
        <w:ind w:left="720"/>
        <w:jc w:val="both"/>
        <w:rPr>
          <w:rFonts w:ascii="Times New Roman" w:hAnsi="Times New Roman" w:cs="Times New Roman"/>
          <w:sz w:val="26"/>
          <w:szCs w:val="26"/>
        </w:rPr>
      </w:pPr>
    </w:p>
    <w:p w14:paraId="3A9AF27E" w14:textId="0997CEA2" w:rsidR="007C73DB" w:rsidRPr="00E75BFD" w:rsidRDefault="007C73DB"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d) </w:t>
      </w:r>
      <w:r w:rsidR="00C76F59" w:rsidRPr="00E75BFD">
        <w:rPr>
          <w:rFonts w:ascii="Times New Roman" w:hAnsi="Times New Roman" w:cs="Times New Roman"/>
          <w:b/>
          <w:bCs/>
          <w:sz w:val="26"/>
          <w:szCs w:val="26"/>
        </w:rPr>
        <w:t>Giai đoạn 4 – Hoàn thiện &amp; chuẩn bị kiểm thử chuyên sâu</w:t>
      </w:r>
    </w:p>
    <w:p w14:paraId="1326CF7E" w14:textId="6DFE7032" w:rsidR="00C76F59" w:rsidRPr="00E75BFD" w:rsidRDefault="00C76F59" w:rsidP="00957E81">
      <w:pPr>
        <w:pStyle w:val="ListParagraph"/>
        <w:numPr>
          <w:ilvl w:val="0"/>
          <w:numId w:val="121"/>
        </w:numPr>
        <w:jc w:val="both"/>
        <w:rPr>
          <w:rFonts w:ascii="Times New Roman" w:hAnsi="Times New Roman" w:cs="Times New Roman"/>
          <w:sz w:val="26"/>
          <w:szCs w:val="26"/>
        </w:rPr>
      </w:pPr>
      <w:r w:rsidRPr="00E75BFD">
        <w:rPr>
          <w:rFonts w:ascii="Times New Roman" w:hAnsi="Times New Roman" w:cs="Times New Roman"/>
          <w:b/>
          <w:bCs/>
          <w:sz w:val="26"/>
          <w:szCs w:val="26"/>
        </w:rPr>
        <w:t>Mục tiêu:</w:t>
      </w:r>
      <w:r w:rsidR="005D0A37" w:rsidRPr="00E75BFD">
        <w:rPr>
          <w:rFonts w:ascii="Times New Roman" w:hAnsi="Times New Roman" w:cs="Times New Roman"/>
          <w:b/>
          <w:bCs/>
          <w:sz w:val="26"/>
          <w:szCs w:val="26"/>
        </w:rPr>
        <w:t xml:space="preserve"> </w:t>
      </w:r>
      <w:r w:rsidRPr="00E75BFD">
        <w:rPr>
          <w:rFonts w:ascii="Times New Roman" w:hAnsi="Times New Roman" w:cs="Times New Roman"/>
          <w:sz w:val="26"/>
          <w:szCs w:val="26"/>
        </w:rPr>
        <w:t>Nâng hệ thống từ mức “chạy được” lên mức “ổn định và sẵn sàng kiểm thử”.</w:t>
      </w:r>
    </w:p>
    <w:p w14:paraId="52F2BDE9" w14:textId="3985A0FB" w:rsidR="00C76F59" w:rsidRPr="00E75BFD" w:rsidRDefault="00C76F59" w:rsidP="00957E81">
      <w:pPr>
        <w:pStyle w:val="ListParagraph"/>
        <w:numPr>
          <w:ilvl w:val="0"/>
          <w:numId w:val="121"/>
        </w:numPr>
        <w:jc w:val="both"/>
        <w:rPr>
          <w:rFonts w:ascii="Times New Roman" w:hAnsi="Times New Roman" w:cs="Times New Roman"/>
          <w:sz w:val="26"/>
          <w:szCs w:val="26"/>
        </w:rPr>
      </w:pPr>
      <w:r w:rsidRPr="00E75BFD">
        <w:rPr>
          <w:rFonts w:ascii="Times New Roman" w:hAnsi="Times New Roman" w:cs="Times New Roman"/>
          <w:b/>
          <w:bCs/>
          <w:sz w:val="26"/>
          <w:szCs w:val="26"/>
        </w:rPr>
        <w:t>Hoạt động chính:</w:t>
      </w:r>
    </w:p>
    <w:p w14:paraId="456C62C5" w14:textId="77777777" w:rsidR="00C76F59" w:rsidRPr="00E75BFD" w:rsidRDefault="00C76F59" w:rsidP="00957E81">
      <w:pPr>
        <w:pStyle w:val="ListParagraph"/>
        <w:numPr>
          <w:ilvl w:val="0"/>
          <w:numId w:val="140"/>
        </w:numPr>
        <w:ind w:left="1080"/>
        <w:jc w:val="both"/>
        <w:rPr>
          <w:rFonts w:ascii="Times New Roman" w:hAnsi="Times New Roman" w:cs="Times New Roman"/>
          <w:sz w:val="26"/>
          <w:szCs w:val="26"/>
        </w:rPr>
      </w:pPr>
      <w:r w:rsidRPr="00E75BFD">
        <w:rPr>
          <w:rFonts w:ascii="Times New Roman" w:hAnsi="Times New Roman" w:cs="Times New Roman"/>
          <w:sz w:val="26"/>
          <w:szCs w:val="26"/>
        </w:rPr>
        <w:t>Rà soát và hoàn thiện UI:</w:t>
      </w:r>
    </w:p>
    <w:p w14:paraId="6A15F236" w14:textId="77777777" w:rsidR="00C76F59" w:rsidRPr="00E75BFD" w:rsidRDefault="00C76F59" w:rsidP="00957E81">
      <w:pPr>
        <w:pStyle w:val="ListParagraph"/>
        <w:numPr>
          <w:ilvl w:val="0"/>
          <w:numId w:val="141"/>
        </w:numPr>
        <w:ind w:left="1440"/>
        <w:jc w:val="both"/>
        <w:rPr>
          <w:rFonts w:ascii="Times New Roman" w:hAnsi="Times New Roman" w:cs="Times New Roman"/>
          <w:sz w:val="26"/>
          <w:szCs w:val="26"/>
        </w:rPr>
      </w:pPr>
      <w:r w:rsidRPr="00E75BFD">
        <w:rPr>
          <w:rFonts w:ascii="Times New Roman" w:hAnsi="Times New Roman" w:cs="Times New Roman"/>
          <w:sz w:val="26"/>
          <w:szCs w:val="26"/>
        </w:rPr>
        <w:t>Đồng nhất nhãn, bố cục, thông báo.</w:t>
      </w:r>
    </w:p>
    <w:p w14:paraId="66F9E8DE" w14:textId="77777777" w:rsidR="00C76F59" w:rsidRPr="00E75BFD" w:rsidRDefault="00C76F59" w:rsidP="00957E81">
      <w:pPr>
        <w:pStyle w:val="ListParagraph"/>
        <w:numPr>
          <w:ilvl w:val="0"/>
          <w:numId w:val="141"/>
        </w:numPr>
        <w:ind w:left="1440"/>
        <w:jc w:val="both"/>
        <w:rPr>
          <w:rFonts w:ascii="Times New Roman" w:hAnsi="Times New Roman" w:cs="Times New Roman"/>
          <w:sz w:val="26"/>
          <w:szCs w:val="26"/>
        </w:rPr>
      </w:pPr>
      <w:r w:rsidRPr="00E75BFD">
        <w:rPr>
          <w:rFonts w:ascii="Times New Roman" w:hAnsi="Times New Roman" w:cs="Times New Roman"/>
          <w:sz w:val="26"/>
          <w:szCs w:val="26"/>
        </w:rPr>
        <w:lastRenderedPageBreak/>
        <w:t>Xử lý input không hợp lệ, dữ liệu rỗng, thao tác sai của người dùng.</w:t>
      </w:r>
    </w:p>
    <w:p w14:paraId="1C677207" w14:textId="77777777" w:rsidR="00C76F59" w:rsidRPr="00E75BFD" w:rsidRDefault="00C76F59" w:rsidP="00957E81">
      <w:pPr>
        <w:pStyle w:val="ListParagraph"/>
        <w:numPr>
          <w:ilvl w:val="0"/>
          <w:numId w:val="140"/>
        </w:numPr>
        <w:ind w:left="1080"/>
        <w:jc w:val="both"/>
        <w:rPr>
          <w:rFonts w:ascii="Times New Roman" w:hAnsi="Times New Roman" w:cs="Times New Roman"/>
          <w:sz w:val="26"/>
          <w:szCs w:val="26"/>
        </w:rPr>
      </w:pPr>
      <w:r w:rsidRPr="00E75BFD">
        <w:rPr>
          <w:rFonts w:ascii="Times New Roman" w:hAnsi="Times New Roman" w:cs="Times New Roman"/>
          <w:sz w:val="26"/>
          <w:szCs w:val="26"/>
        </w:rPr>
        <w:t>Cải thiện xử lý lỗi:</w:t>
      </w:r>
    </w:p>
    <w:p w14:paraId="478E472A" w14:textId="77777777" w:rsidR="00C76F59" w:rsidRPr="00E75BFD" w:rsidRDefault="00C76F59" w:rsidP="00957E81">
      <w:pPr>
        <w:pStyle w:val="ListParagraph"/>
        <w:numPr>
          <w:ilvl w:val="0"/>
          <w:numId w:val="142"/>
        </w:numPr>
        <w:ind w:left="1440"/>
        <w:jc w:val="both"/>
        <w:rPr>
          <w:rFonts w:ascii="Times New Roman" w:hAnsi="Times New Roman" w:cs="Times New Roman"/>
          <w:sz w:val="26"/>
          <w:szCs w:val="26"/>
        </w:rPr>
      </w:pPr>
      <w:r w:rsidRPr="00E75BFD">
        <w:rPr>
          <w:rFonts w:ascii="Times New Roman" w:hAnsi="Times New Roman" w:cs="Times New Roman"/>
          <w:sz w:val="26"/>
          <w:szCs w:val="26"/>
        </w:rPr>
        <w:t>Chuẩn hóa cấu trúc phản hồi lỗi của backend.</w:t>
      </w:r>
    </w:p>
    <w:p w14:paraId="384D012E" w14:textId="77777777" w:rsidR="00C76F59" w:rsidRPr="00E75BFD" w:rsidRDefault="00C76F59" w:rsidP="00957E81">
      <w:pPr>
        <w:pStyle w:val="ListParagraph"/>
        <w:numPr>
          <w:ilvl w:val="0"/>
          <w:numId w:val="142"/>
        </w:numPr>
        <w:ind w:left="1440"/>
        <w:jc w:val="both"/>
        <w:rPr>
          <w:rFonts w:ascii="Times New Roman" w:hAnsi="Times New Roman" w:cs="Times New Roman"/>
          <w:sz w:val="26"/>
          <w:szCs w:val="26"/>
        </w:rPr>
      </w:pPr>
      <w:r w:rsidRPr="00E75BFD">
        <w:rPr>
          <w:rFonts w:ascii="Times New Roman" w:hAnsi="Times New Roman" w:cs="Times New Roman"/>
          <w:sz w:val="26"/>
          <w:szCs w:val="26"/>
        </w:rPr>
        <w:t>Thêm logging phục vụ debug.</w:t>
      </w:r>
    </w:p>
    <w:p w14:paraId="7D332344" w14:textId="77777777" w:rsidR="00C76F59" w:rsidRPr="00E75BFD" w:rsidRDefault="00C76F59" w:rsidP="00957E81">
      <w:pPr>
        <w:pStyle w:val="ListParagraph"/>
        <w:numPr>
          <w:ilvl w:val="0"/>
          <w:numId w:val="140"/>
        </w:numPr>
        <w:ind w:left="1080"/>
        <w:jc w:val="both"/>
        <w:rPr>
          <w:rFonts w:ascii="Times New Roman" w:hAnsi="Times New Roman" w:cs="Times New Roman"/>
          <w:sz w:val="26"/>
          <w:szCs w:val="26"/>
        </w:rPr>
      </w:pPr>
      <w:r w:rsidRPr="00E75BFD">
        <w:rPr>
          <w:rFonts w:ascii="Times New Roman" w:hAnsi="Times New Roman" w:cs="Times New Roman"/>
          <w:sz w:val="26"/>
          <w:szCs w:val="26"/>
        </w:rPr>
        <w:t>Bổ sung xử lý edge cases:</w:t>
      </w:r>
    </w:p>
    <w:p w14:paraId="2DDCD493" w14:textId="77777777" w:rsidR="00C76F59" w:rsidRPr="00E75BFD" w:rsidRDefault="00C76F59" w:rsidP="00957E81">
      <w:pPr>
        <w:pStyle w:val="ListParagraph"/>
        <w:numPr>
          <w:ilvl w:val="0"/>
          <w:numId w:val="143"/>
        </w:numPr>
        <w:ind w:left="1440"/>
        <w:jc w:val="both"/>
        <w:rPr>
          <w:rFonts w:ascii="Times New Roman" w:hAnsi="Times New Roman" w:cs="Times New Roman"/>
          <w:sz w:val="26"/>
          <w:szCs w:val="26"/>
        </w:rPr>
      </w:pPr>
      <w:r w:rsidRPr="00E75BFD">
        <w:rPr>
          <w:rFonts w:ascii="Times New Roman" w:hAnsi="Times New Roman" w:cs="Times New Roman"/>
          <w:sz w:val="26"/>
          <w:szCs w:val="26"/>
        </w:rPr>
        <w:t>Hết hàng nhưng vẫn còn trong giỏ.</w:t>
      </w:r>
    </w:p>
    <w:p w14:paraId="0BD3E266" w14:textId="77777777" w:rsidR="00C76F59" w:rsidRPr="00E75BFD" w:rsidRDefault="00C76F59" w:rsidP="00957E81">
      <w:pPr>
        <w:pStyle w:val="ListParagraph"/>
        <w:numPr>
          <w:ilvl w:val="0"/>
          <w:numId w:val="143"/>
        </w:numPr>
        <w:ind w:left="1440"/>
        <w:jc w:val="both"/>
        <w:rPr>
          <w:rFonts w:ascii="Times New Roman" w:hAnsi="Times New Roman" w:cs="Times New Roman"/>
          <w:sz w:val="26"/>
          <w:szCs w:val="26"/>
        </w:rPr>
      </w:pPr>
      <w:r w:rsidRPr="00E75BFD">
        <w:rPr>
          <w:rFonts w:ascii="Times New Roman" w:hAnsi="Times New Roman" w:cs="Times New Roman"/>
          <w:sz w:val="26"/>
          <w:szCs w:val="26"/>
        </w:rPr>
        <w:t>Sản phẩm thuộc merchant bị khóa.</w:t>
      </w:r>
    </w:p>
    <w:p w14:paraId="5AA1121C" w14:textId="77777777" w:rsidR="00C76F59" w:rsidRPr="00E75BFD" w:rsidRDefault="00C76F59" w:rsidP="00957E81">
      <w:pPr>
        <w:pStyle w:val="ListParagraph"/>
        <w:numPr>
          <w:ilvl w:val="0"/>
          <w:numId w:val="143"/>
        </w:numPr>
        <w:ind w:left="1440"/>
        <w:jc w:val="both"/>
        <w:rPr>
          <w:rFonts w:ascii="Times New Roman" w:hAnsi="Times New Roman" w:cs="Times New Roman"/>
          <w:sz w:val="26"/>
          <w:szCs w:val="26"/>
        </w:rPr>
      </w:pPr>
      <w:r w:rsidRPr="00E75BFD">
        <w:rPr>
          <w:rFonts w:ascii="Times New Roman" w:hAnsi="Times New Roman" w:cs="Times New Roman"/>
          <w:sz w:val="26"/>
          <w:szCs w:val="26"/>
        </w:rPr>
        <w:t>Quy tắc hủy đơn khác nhau theo trạng thái.</w:t>
      </w:r>
    </w:p>
    <w:p w14:paraId="704098B5" w14:textId="77777777" w:rsidR="00C76F59" w:rsidRPr="00E75BFD" w:rsidRDefault="00C76F59" w:rsidP="00957E81">
      <w:pPr>
        <w:pStyle w:val="ListParagraph"/>
        <w:numPr>
          <w:ilvl w:val="0"/>
          <w:numId w:val="140"/>
        </w:numPr>
        <w:ind w:left="1080"/>
        <w:jc w:val="both"/>
        <w:rPr>
          <w:rFonts w:ascii="Times New Roman" w:hAnsi="Times New Roman" w:cs="Times New Roman"/>
          <w:sz w:val="26"/>
          <w:szCs w:val="26"/>
        </w:rPr>
      </w:pPr>
      <w:r w:rsidRPr="00E75BFD">
        <w:rPr>
          <w:rFonts w:ascii="Times New Roman" w:hAnsi="Times New Roman" w:cs="Times New Roman"/>
          <w:sz w:val="26"/>
          <w:szCs w:val="26"/>
        </w:rPr>
        <w:t>Chuẩn bị môi trường test và seed dữ liệu mẫu.</w:t>
      </w:r>
    </w:p>
    <w:p w14:paraId="7C1C7127" w14:textId="77777777" w:rsidR="005D0A37" w:rsidRPr="00E75BFD" w:rsidRDefault="005D0A37" w:rsidP="002C24CD">
      <w:pPr>
        <w:pStyle w:val="ListParagraph"/>
        <w:ind w:left="1080"/>
        <w:jc w:val="both"/>
        <w:rPr>
          <w:rFonts w:ascii="Times New Roman" w:hAnsi="Times New Roman" w:cs="Times New Roman"/>
          <w:sz w:val="26"/>
          <w:szCs w:val="26"/>
        </w:rPr>
      </w:pPr>
    </w:p>
    <w:p w14:paraId="246E7072" w14:textId="3E3CA8A3" w:rsidR="00C76F59" w:rsidRPr="00E75BFD" w:rsidRDefault="00C76F59" w:rsidP="00957E81">
      <w:pPr>
        <w:pStyle w:val="ListParagraph"/>
        <w:numPr>
          <w:ilvl w:val="0"/>
          <w:numId w:val="144"/>
        </w:numPr>
        <w:jc w:val="both"/>
        <w:rPr>
          <w:rFonts w:ascii="Times New Roman" w:hAnsi="Times New Roman" w:cs="Times New Roman"/>
          <w:sz w:val="26"/>
          <w:szCs w:val="26"/>
        </w:rPr>
      </w:pPr>
      <w:r w:rsidRPr="00E75BFD">
        <w:rPr>
          <w:rFonts w:ascii="Times New Roman" w:hAnsi="Times New Roman" w:cs="Times New Roman"/>
          <w:b/>
          <w:bCs/>
          <w:sz w:val="26"/>
          <w:szCs w:val="26"/>
        </w:rPr>
        <w:t>Kết quả mong đợi:</w:t>
      </w:r>
      <w:r w:rsidR="005D0A37" w:rsidRPr="00E75BFD">
        <w:rPr>
          <w:rFonts w:ascii="Times New Roman" w:hAnsi="Times New Roman" w:cs="Times New Roman"/>
          <w:b/>
          <w:bCs/>
          <w:sz w:val="26"/>
          <w:szCs w:val="26"/>
        </w:rPr>
        <w:t xml:space="preserve"> </w:t>
      </w:r>
      <w:r w:rsidRPr="00E75BFD">
        <w:rPr>
          <w:rFonts w:ascii="Times New Roman" w:hAnsi="Times New Roman" w:cs="Times New Roman"/>
          <w:sz w:val="26"/>
          <w:szCs w:val="26"/>
        </w:rPr>
        <w:t>Hệ thống ở trạng thái “semi code-freeze”, ít thay đổi lớn, phù hợp cho kiểm thử chuyên sâu.</w:t>
      </w:r>
    </w:p>
    <w:p w14:paraId="425CF93C" w14:textId="1831D91E" w:rsidR="007C73DB" w:rsidRPr="00E75BFD" w:rsidRDefault="007C73DB" w:rsidP="002C24CD">
      <w:pPr>
        <w:jc w:val="both"/>
        <w:rPr>
          <w:rFonts w:ascii="Times New Roman" w:hAnsi="Times New Roman" w:cs="Times New Roman"/>
          <w:sz w:val="26"/>
          <w:szCs w:val="26"/>
        </w:rPr>
      </w:pPr>
    </w:p>
    <w:p w14:paraId="03D247D8" w14:textId="2C51014D" w:rsidR="007C73DB" w:rsidRPr="00E75BFD" w:rsidRDefault="007C73DB"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e) </w:t>
      </w:r>
      <w:r w:rsidR="005D0A37" w:rsidRPr="00E75BFD">
        <w:rPr>
          <w:rFonts w:ascii="Times New Roman" w:hAnsi="Times New Roman" w:cs="Times New Roman"/>
          <w:b/>
          <w:bCs/>
          <w:sz w:val="26"/>
          <w:szCs w:val="26"/>
        </w:rPr>
        <w:t>Giai đoạn 5 – Tích hợp CI/CD &amp; chuẩn bị demo</w:t>
      </w:r>
    </w:p>
    <w:p w14:paraId="47D681DB" w14:textId="5F58A30A" w:rsidR="005D0A37" w:rsidRPr="00E75BFD" w:rsidRDefault="005D0A37" w:rsidP="00957E81">
      <w:pPr>
        <w:pStyle w:val="ListParagraph"/>
        <w:numPr>
          <w:ilvl w:val="0"/>
          <w:numId w:val="144"/>
        </w:numPr>
        <w:jc w:val="both"/>
        <w:rPr>
          <w:rFonts w:ascii="Times New Roman" w:hAnsi="Times New Roman" w:cs="Times New Roman"/>
          <w:sz w:val="26"/>
          <w:szCs w:val="26"/>
        </w:rPr>
      </w:pPr>
      <w:r w:rsidRPr="00E75BFD">
        <w:rPr>
          <w:rFonts w:ascii="Times New Roman" w:hAnsi="Times New Roman" w:cs="Times New Roman"/>
          <w:b/>
          <w:bCs/>
          <w:sz w:val="26"/>
          <w:szCs w:val="26"/>
        </w:rPr>
        <w:t>Mục tiêu:</w:t>
      </w:r>
    </w:p>
    <w:p w14:paraId="0B407B3C" w14:textId="77777777" w:rsidR="005D0A37" w:rsidRPr="00E75BFD" w:rsidRDefault="005D0A37" w:rsidP="00957E81">
      <w:pPr>
        <w:pStyle w:val="ListParagraph"/>
        <w:numPr>
          <w:ilvl w:val="0"/>
          <w:numId w:val="145"/>
        </w:numPr>
        <w:ind w:left="1080"/>
        <w:jc w:val="both"/>
        <w:rPr>
          <w:rFonts w:ascii="Times New Roman" w:hAnsi="Times New Roman" w:cs="Times New Roman"/>
          <w:sz w:val="26"/>
          <w:szCs w:val="26"/>
        </w:rPr>
      </w:pPr>
      <w:r w:rsidRPr="00E75BFD">
        <w:rPr>
          <w:rFonts w:ascii="Times New Roman" w:hAnsi="Times New Roman" w:cs="Times New Roman"/>
          <w:sz w:val="26"/>
          <w:szCs w:val="26"/>
        </w:rPr>
        <w:t>Đảm bảo mỗi lần cập nhật code đều được kiểm tra tự động trước khi sử dụng.</w:t>
      </w:r>
    </w:p>
    <w:p w14:paraId="43C45170" w14:textId="77777777" w:rsidR="005D0A37" w:rsidRPr="00E75BFD" w:rsidRDefault="005D0A37" w:rsidP="00957E81">
      <w:pPr>
        <w:pStyle w:val="ListParagraph"/>
        <w:numPr>
          <w:ilvl w:val="0"/>
          <w:numId w:val="145"/>
        </w:numPr>
        <w:ind w:left="1080"/>
        <w:jc w:val="both"/>
        <w:rPr>
          <w:rFonts w:ascii="Times New Roman" w:hAnsi="Times New Roman" w:cs="Times New Roman"/>
          <w:sz w:val="26"/>
          <w:szCs w:val="26"/>
        </w:rPr>
      </w:pPr>
      <w:r w:rsidRPr="00E75BFD">
        <w:rPr>
          <w:rFonts w:ascii="Times New Roman" w:hAnsi="Times New Roman" w:cs="Times New Roman"/>
          <w:sz w:val="26"/>
          <w:szCs w:val="26"/>
        </w:rPr>
        <w:t>Chuẩn bị một phiên bản ổn định để demo và đánh giá.</w:t>
      </w:r>
    </w:p>
    <w:p w14:paraId="5D7508B5" w14:textId="63CBEA60" w:rsidR="005D0A37" w:rsidRPr="00E75BFD" w:rsidRDefault="005D0A37" w:rsidP="00957E81">
      <w:pPr>
        <w:pStyle w:val="ListParagraph"/>
        <w:numPr>
          <w:ilvl w:val="0"/>
          <w:numId w:val="144"/>
        </w:numPr>
        <w:jc w:val="both"/>
        <w:rPr>
          <w:rFonts w:ascii="Times New Roman" w:hAnsi="Times New Roman" w:cs="Times New Roman"/>
          <w:sz w:val="26"/>
          <w:szCs w:val="26"/>
        </w:rPr>
      </w:pPr>
      <w:r w:rsidRPr="00E75BFD">
        <w:rPr>
          <w:rFonts w:ascii="Times New Roman" w:hAnsi="Times New Roman" w:cs="Times New Roman"/>
          <w:b/>
          <w:bCs/>
          <w:sz w:val="26"/>
          <w:szCs w:val="26"/>
        </w:rPr>
        <w:t>Hoạt động chính:</w:t>
      </w:r>
    </w:p>
    <w:p w14:paraId="6DDBEB7B" w14:textId="77777777" w:rsidR="005D0A37" w:rsidRPr="00E75BFD" w:rsidRDefault="005D0A37" w:rsidP="00957E81">
      <w:pPr>
        <w:pStyle w:val="ListParagraph"/>
        <w:numPr>
          <w:ilvl w:val="0"/>
          <w:numId w:val="146"/>
        </w:numPr>
        <w:ind w:left="1080"/>
        <w:jc w:val="both"/>
        <w:rPr>
          <w:rFonts w:ascii="Times New Roman" w:hAnsi="Times New Roman" w:cs="Times New Roman"/>
          <w:sz w:val="26"/>
          <w:szCs w:val="26"/>
        </w:rPr>
      </w:pPr>
      <w:r w:rsidRPr="00E75BFD">
        <w:rPr>
          <w:rFonts w:ascii="Times New Roman" w:hAnsi="Times New Roman" w:cs="Times New Roman"/>
          <w:sz w:val="26"/>
          <w:szCs w:val="26"/>
        </w:rPr>
        <w:t>Cấu hình pipeline CI/CD (ví dụ: GitHub Actions):</w:t>
      </w:r>
    </w:p>
    <w:p w14:paraId="28E5C4D2" w14:textId="77777777" w:rsidR="005D0A37" w:rsidRPr="00E75BFD" w:rsidRDefault="005D0A37" w:rsidP="002C24CD">
      <w:pPr>
        <w:ind w:left="1440"/>
        <w:jc w:val="both"/>
        <w:rPr>
          <w:rFonts w:ascii="Times New Roman" w:hAnsi="Times New Roman" w:cs="Times New Roman"/>
          <w:sz w:val="26"/>
          <w:szCs w:val="26"/>
        </w:rPr>
      </w:pPr>
      <w:r w:rsidRPr="00E75BFD">
        <w:rPr>
          <w:rFonts w:ascii="Times New Roman" w:hAnsi="Times New Roman" w:cs="Times New Roman"/>
          <w:sz w:val="26"/>
          <w:szCs w:val="26"/>
        </w:rPr>
        <w:t>Tự động cài đặt dependencies, build frontend/backend.</w:t>
      </w:r>
    </w:p>
    <w:p w14:paraId="11BC7EF0" w14:textId="77777777" w:rsidR="005D0A37" w:rsidRPr="00E75BFD" w:rsidRDefault="005D0A37" w:rsidP="002C24CD">
      <w:pPr>
        <w:ind w:left="1440"/>
        <w:jc w:val="both"/>
        <w:rPr>
          <w:rFonts w:ascii="Times New Roman" w:hAnsi="Times New Roman" w:cs="Times New Roman"/>
          <w:sz w:val="26"/>
          <w:szCs w:val="26"/>
        </w:rPr>
      </w:pPr>
      <w:r w:rsidRPr="00E75BFD">
        <w:rPr>
          <w:rFonts w:ascii="Times New Roman" w:hAnsi="Times New Roman" w:cs="Times New Roman"/>
          <w:sz w:val="26"/>
          <w:szCs w:val="26"/>
        </w:rPr>
        <w:t>Chạy unit test, API test và một số E2E test.</w:t>
      </w:r>
    </w:p>
    <w:p w14:paraId="4F178448" w14:textId="1A8E64A9" w:rsidR="005D0A37" w:rsidRPr="00E75BFD" w:rsidRDefault="005D0A37" w:rsidP="00957E81">
      <w:pPr>
        <w:pStyle w:val="ListParagraph"/>
        <w:numPr>
          <w:ilvl w:val="0"/>
          <w:numId w:val="146"/>
        </w:numPr>
        <w:ind w:left="1080"/>
        <w:jc w:val="both"/>
        <w:rPr>
          <w:rFonts w:ascii="Times New Roman" w:hAnsi="Times New Roman" w:cs="Times New Roman"/>
          <w:sz w:val="26"/>
          <w:szCs w:val="26"/>
        </w:rPr>
      </w:pPr>
      <w:r w:rsidRPr="00E75BFD">
        <w:rPr>
          <w:rFonts w:ascii="Times New Roman" w:hAnsi="Times New Roman" w:cs="Times New Roman"/>
          <w:sz w:val="26"/>
          <w:szCs w:val="26"/>
        </w:rPr>
        <w:t>Thiết lập quy tắc:</w:t>
      </w:r>
      <w:r w:rsidR="005C09C5" w:rsidRPr="00E75BFD">
        <w:rPr>
          <w:rFonts w:ascii="Times New Roman" w:hAnsi="Times New Roman" w:cs="Times New Roman"/>
          <w:sz w:val="26"/>
          <w:szCs w:val="26"/>
        </w:rPr>
        <w:t xml:space="preserve"> </w:t>
      </w:r>
      <w:r w:rsidRPr="00E75BFD">
        <w:rPr>
          <w:rFonts w:ascii="Times New Roman" w:hAnsi="Times New Roman" w:cs="Times New Roman"/>
          <w:sz w:val="26"/>
          <w:szCs w:val="26"/>
        </w:rPr>
        <w:t>Chỉ merge vào nhánh main khi pipeline “xanh” (tất cả job pass).</w:t>
      </w:r>
    </w:p>
    <w:p w14:paraId="543A8EC7" w14:textId="77777777" w:rsidR="005D0A37" w:rsidRPr="00E75BFD" w:rsidRDefault="005D0A37" w:rsidP="00957E81">
      <w:pPr>
        <w:pStyle w:val="ListParagraph"/>
        <w:numPr>
          <w:ilvl w:val="0"/>
          <w:numId w:val="147"/>
        </w:numPr>
        <w:ind w:left="1080"/>
        <w:jc w:val="both"/>
        <w:rPr>
          <w:rFonts w:ascii="Times New Roman" w:hAnsi="Times New Roman" w:cs="Times New Roman"/>
          <w:sz w:val="26"/>
          <w:szCs w:val="26"/>
        </w:rPr>
      </w:pPr>
      <w:r w:rsidRPr="00E75BFD">
        <w:rPr>
          <w:rFonts w:ascii="Times New Roman" w:hAnsi="Times New Roman" w:cs="Times New Roman"/>
          <w:sz w:val="26"/>
          <w:szCs w:val="26"/>
        </w:rPr>
        <w:t>Deploy hệ thống lên môi trường dev/staging (server test hoặc cloud).</w:t>
      </w:r>
    </w:p>
    <w:p w14:paraId="65845337" w14:textId="77777777" w:rsidR="005D0A37" w:rsidRPr="00E75BFD" w:rsidRDefault="005D0A37" w:rsidP="00957E81">
      <w:pPr>
        <w:pStyle w:val="ListParagraph"/>
        <w:numPr>
          <w:ilvl w:val="0"/>
          <w:numId w:val="147"/>
        </w:numPr>
        <w:ind w:left="1080"/>
        <w:jc w:val="both"/>
        <w:rPr>
          <w:rFonts w:ascii="Times New Roman" w:hAnsi="Times New Roman" w:cs="Times New Roman"/>
          <w:sz w:val="26"/>
          <w:szCs w:val="26"/>
        </w:rPr>
      </w:pPr>
      <w:r w:rsidRPr="00E75BFD">
        <w:rPr>
          <w:rFonts w:ascii="Times New Roman" w:hAnsi="Times New Roman" w:cs="Times New Roman"/>
          <w:sz w:val="26"/>
          <w:szCs w:val="26"/>
        </w:rPr>
        <w:t>Chuẩn bị kịch bản demo:</w:t>
      </w:r>
    </w:p>
    <w:p w14:paraId="2079468A" w14:textId="77777777" w:rsidR="005D0A37" w:rsidRPr="00E75BFD" w:rsidRDefault="005D0A37" w:rsidP="00957E81">
      <w:pPr>
        <w:pStyle w:val="ListParagraph"/>
        <w:numPr>
          <w:ilvl w:val="0"/>
          <w:numId w:val="148"/>
        </w:numPr>
        <w:ind w:left="1440"/>
        <w:jc w:val="both"/>
        <w:rPr>
          <w:rFonts w:ascii="Times New Roman" w:hAnsi="Times New Roman" w:cs="Times New Roman"/>
          <w:sz w:val="26"/>
          <w:szCs w:val="26"/>
        </w:rPr>
      </w:pPr>
      <w:r w:rsidRPr="00E75BFD">
        <w:rPr>
          <w:rFonts w:ascii="Times New Roman" w:hAnsi="Times New Roman" w:cs="Times New Roman"/>
          <w:sz w:val="26"/>
          <w:szCs w:val="26"/>
        </w:rPr>
        <w:t>Các luồng chính của Client, Merchant, Admin.</w:t>
      </w:r>
    </w:p>
    <w:p w14:paraId="6793E2A3" w14:textId="77777777" w:rsidR="005D0A37" w:rsidRPr="00E75BFD" w:rsidRDefault="005D0A37" w:rsidP="00957E81">
      <w:pPr>
        <w:pStyle w:val="ListParagraph"/>
        <w:numPr>
          <w:ilvl w:val="0"/>
          <w:numId w:val="148"/>
        </w:numPr>
        <w:ind w:left="1440"/>
        <w:jc w:val="both"/>
        <w:rPr>
          <w:rFonts w:ascii="Times New Roman" w:hAnsi="Times New Roman" w:cs="Times New Roman"/>
          <w:sz w:val="26"/>
          <w:szCs w:val="26"/>
        </w:rPr>
      </w:pPr>
      <w:r w:rsidRPr="00E75BFD">
        <w:rPr>
          <w:rFonts w:ascii="Times New Roman" w:hAnsi="Times New Roman" w:cs="Times New Roman"/>
          <w:sz w:val="26"/>
          <w:szCs w:val="26"/>
        </w:rPr>
        <w:t>Minh họa cách hệ thống kiểm thử và pipeline CI/CD hoạt động trong thực tế.</w:t>
      </w:r>
    </w:p>
    <w:p w14:paraId="2F6A847F" w14:textId="267F6088" w:rsidR="005D0A37" w:rsidRPr="00E75BFD" w:rsidRDefault="005D0A37" w:rsidP="00957E81">
      <w:pPr>
        <w:pStyle w:val="ListParagraph"/>
        <w:numPr>
          <w:ilvl w:val="0"/>
          <w:numId w:val="144"/>
        </w:numPr>
        <w:jc w:val="both"/>
        <w:rPr>
          <w:rFonts w:ascii="Times New Roman" w:hAnsi="Times New Roman" w:cs="Times New Roman"/>
          <w:sz w:val="26"/>
          <w:szCs w:val="26"/>
        </w:rPr>
      </w:pPr>
      <w:r w:rsidRPr="00E75BFD">
        <w:rPr>
          <w:rFonts w:ascii="Times New Roman" w:hAnsi="Times New Roman" w:cs="Times New Roman"/>
          <w:b/>
          <w:bCs/>
          <w:sz w:val="26"/>
          <w:szCs w:val="26"/>
        </w:rPr>
        <w:t>Kết quả mong đợi:</w:t>
      </w:r>
    </w:p>
    <w:p w14:paraId="2469CA97" w14:textId="77777777" w:rsidR="005D0A37" w:rsidRPr="00E75BFD" w:rsidRDefault="005D0A37" w:rsidP="00957E81">
      <w:pPr>
        <w:pStyle w:val="ListParagraph"/>
        <w:numPr>
          <w:ilvl w:val="0"/>
          <w:numId w:val="149"/>
        </w:numPr>
        <w:ind w:left="1080"/>
        <w:jc w:val="both"/>
        <w:rPr>
          <w:rFonts w:ascii="Times New Roman" w:hAnsi="Times New Roman" w:cs="Times New Roman"/>
          <w:sz w:val="26"/>
          <w:szCs w:val="26"/>
        </w:rPr>
      </w:pPr>
      <w:r w:rsidRPr="00E75BFD">
        <w:rPr>
          <w:rFonts w:ascii="Times New Roman" w:hAnsi="Times New Roman" w:cs="Times New Roman"/>
          <w:sz w:val="26"/>
          <w:szCs w:val="26"/>
        </w:rPr>
        <w:t>Một hệ thống ổn định, sẵn sàng demo.</w:t>
      </w:r>
    </w:p>
    <w:p w14:paraId="73B767E0" w14:textId="458FB9C6" w:rsidR="00573C94" w:rsidRPr="00E75BFD" w:rsidRDefault="005D0A37" w:rsidP="00957E81">
      <w:pPr>
        <w:pStyle w:val="ListParagraph"/>
        <w:numPr>
          <w:ilvl w:val="0"/>
          <w:numId w:val="149"/>
        </w:numPr>
        <w:ind w:left="1080"/>
        <w:jc w:val="both"/>
        <w:rPr>
          <w:rFonts w:ascii="Times New Roman" w:hAnsi="Times New Roman" w:cs="Times New Roman"/>
          <w:sz w:val="26"/>
          <w:szCs w:val="26"/>
        </w:rPr>
      </w:pPr>
      <w:r w:rsidRPr="00E75BFD">
        <w:rPr>
          <w:rFonts w:ascii="Times New Roman" w:hAnsi="Times New Roman" w:cs="Times New Roman"/>
          <w:sz w:val="26"/>
          <w:szCs w:val="26"/>
        </w:rPr>
        <w:t>Pipeline CI/CD hỗ trợ build–test–deploy tự động ở mức phù hợp với phạm vi môn học.</w:t>
      </w:r>
    </w:p>
    <w:p w14:paraId="59288A1A" w14:textId="2796EF52" w:rsidR="00573C94" w:rsidRPr="00E75BFD" w:rsidRDefault="00573C94" w:rsidP="002C24CD">
      <w:pPr>
        <w:pStyle w:val="Heading3"/>
        <w:jc w:val="both"/>
        <w:rPr>
          <w:lang w:val="vi-VN"/>
        </w:rPr>
      </w:pPr>
      <w:r w:rsidRPr="00E75BFD">
        <w:rPr>
          <w:lang w:val="vi-VN"/>
        </w:rPr>
        <w:t>1.4.</w:t>
      </w:r>
      <w:r w:rsidR="007C73DB" w:rsidRPr="00E75BFD">
        <w:rPr>
          <w:lang w:val="vi-VN"/>
        </w:rPr>
        <w:t>3</w:t>
      </w:r>
      <w:r w:rsidRPr="00E75BFD">
        <w:rPr>
          <w:lang w:val="vi-VN"/>
        </w:rPr>
        <w:t xml:space="preserve">. </w:t>
      </w:r>
      <w:r w:rsidR="005C09C5" w:rsidRPr="00E75BFD">
        <w:rPr>
          <w:lang w:val="vi-VN"/>
        </w:rPr>
        <w:t>Kế hoạch Kiểm thử Chi tiết</w:t>
      </w:r>
    </w:p>
    <w:p w14:paraId="2B272498" w14:textId="4C2CAD6D" w:rsidR="003C79CE" w:rsidRPr="00E75BFD" w:rsidRDefault="005C09C5" w:rsidP="002C24CD">
      <w:pPr>
        <w:jc w:val="both"/>
        <w:rPr>
          <w:rFonts w:ascii="Times New Roman" w:hAnsi="Times New Roman" w:cs="Times New Roman"/>
          <w:sz w:val="26"/>
          <w:szCs w:val="26"/>
        </w:rPr>
      </w:pPr>
      <w:r w:rsidRPr="00E75BFD">
        <w:rPr>
          <w:rFonts w:ascii="Times New Roman" w:hAnsi="Times New Roman" w:cs="Times New Roman"/>
          <w:sz w:val="26"/>
          <w:szCs w:val="26"/>
        </w:rPr>
        <w:t xml:space="preserve">Kế hoạch kiểm thử được tổ chức song song với kế hoạch phát triển và tuân theo nguyên tắc </w:t>
      </w:r>
      <w:r w:rsidRPr="00E75BFD">
        <w:rPr>
          <w:rFonts w:ascii="Times New Roman" w:hAnsi="Times New Roman" w:cs="Times New Roman"/>
          <w:b/>
          <w:bCs/>
          <w:sz w:val="26"/>
          <w:szCs w:val="26"/>
        </w:rPr>
        <w:t>“kiểm thử sớm, kiểm thử liên tục”</w:t>
      </w:r>
      <w:r w:rsidR="003C79CE" w:rsidRPr="00E75BFD">
        <w:rPr>
          <w:rFonts w:ascii="Times New Roman" w:hAnsi="Times New Roman" w:cs="Times New Roman"/>
          <w:sz w:val="26"/>
          <w:szCs w:val="26"/>
        </w:rPr>
        <w:t>.</w:t>
      </w:r>
    </w:p>
    <w:p w14:paraId="17B3B297" w14:textId="1C5866DC" w:rsidR="003C79CE" w:rsidRPr="00E75BFD" w:rsidRDefault="003C79CE"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a) </w:t>
      </w:r>
      <w:r w:rsidR="005C09C5" w:rsidRPr="00E75BFD">
        <w:rPr>
          <w:rFonts w:ascii="Times New Roman" w:hAnsi="Times New Roman" w:cs="Times New Roman"/>
          <w:b/>
          <w:bCs/>
          <w:sz w:val="26"/>
          <w:szCs w:val="26"/>
        </w:rPr>
        <w:t>Xây dựng chiến lược kiểm thử và Test Plan</w:t>
      </w:r>
    </w:p>
    <w:p w14:paraId="010026F7" w14:textId="23D5CC2D" w:rsidR="005C09C5" w:rsidRPr="00E75BFD" w:rsidRDefault="005C09C5" w:rsidP="00957E81">
      <w:pPr>
        <w:pStyle w:val="ListParagraph"/>
        <w:numPr>
          <w:ilvl w:val="0"/>
          <w:numId w:val="144"/>
        </w:numPr>
        <w:jc w:val="both"/>
        <w:rPr>
          <w:rFonts w:ascii="Times New Roman" w:hAnsi="Times New Roman" w:cs="Times New Roman"/>
          <w:sz w:val="26"/>
          <w:szCs w:val="26"/>
        </w:rPr>
      </w:pPr>
      <w:r w:rsidRPr="00E75BFD">
        <w:rPr>
          <w:rFonts w:ascii="Times New Roman" w:hAnsi="Times New Roman" w:cs="Times New Roman"/>
          <w:b/>
          <w:bCs/>
          <w:sz w:val="26"/>
          <w:szCs w:val="26"/>
        </w:rPr>
        <w:t>Xác định mục tiêu kiểm thử:</w:t>
      </w:r>
    </w:p>
    <w:p w14:paraId="7DE38A5F" w14:textId="77777777" w:rsidR="005C09C5" w:rsidRPr="00E75BFD" w:rsidRDefault="005C09C5" w:rsidP="00957E81">
      <w:pPr>
        <w:pStyle w:val="ListParagraph"/>
        <w:numPr>
          <w:ilvl w:val="0"/>
          <w:numId w:val="150"/>
        </w:numPr>
        <w:ind w:left="1080"/>
        <w:jc w:val="both"/>
        <w:rPr>
          <w:rFonts w:ascii="Times New Roman" w:hAnsi="Times New Roman" w:cs="Times New Roman"/>
          <w:sz w:val="26"/>
          <w:szCs w:val="26"/>
        </w:rPr>
      </w:pPr>
      <w:r w:rsidRPr="00E75BFD">
        <w:rPr>
          <w:rFonts w:ascii="Times New Roman" w:hAnsi="Times New Roman" w:cs="Times New Roman"/>
          <w:sz w:val="26"/>
          <w:szCs w:val="26"/>
        </w:rPr>
        <w:lastRenderedPageBreak/>
        <w:t>Đảm bảo tất cả các luồng nghiệp vụ chính hoạt động theo đúng yêu cầu.</w:t>
      </w:r>
    </w:p>
    <w:p w14:paraId="1D406B02" w14:textId="77777777" w:rsidR="005C09C5" w:rsidRPr="00E75BFD" w:rsidRDefault="005C09C5" w:rsidP="00957E81">
      <w:pPr>
        <w:pStyle w:val="ListParagraph"/>
        <w:numPr>
          <w:ilvl w:val="0"/>
          <w:numId w:val="150"/>
        </w:numPr>
        <w:ind w:left="1080"/>
        <w:jc w:val="both"/>
        <w:rPr>
          <w:rFonts w:ascii="Times New Roman" w:hAnsi="Times New Roman" w:cs="Times New Roman"/>
          <w:sz w:val="26"/>
          <w:szCs w:val="26"/>
        </w:rPr>
      </w:pPr>
      <w:r w:rsidRPr="00E75BFD">
        <w:rPr>
          <w:rFonts w:ascii="Times New Roman" w:hAnsi="Times New Roman" w:cs="Times New Roman"/>
          <w:sz w:val="26"/>
          <w:szCs w:val="26"/>
        </w:rPr>
        <w:t>Giảm thiểu các lỗi nghiêm trọng ảnh hưởng đến dữ liệu, bảo mật hoặc trải nghiệm người dùng.</w:t>
      </w:r>
    </w:p>
    <w:p w14:paraId="4B55DA8E" w14:textId="60B57159" w:rsidR="005C09C5" w:rsidRPr="00E75BFD" w:rsidRDefault="005C09C5" w:rsidP="00957E81">
      <w:pPr>
        <w:pStyle w:val="ListParagraph"/>
        <w:numPr>
          <w:ilvl w:val="0"/>
          <w:numId w:val="144"/>
        </w:numPr>
        <w:jc w:val="both"/>
        <w:rPr>
          <w:rFonts w:ascii="Times New Roman" w:hAnsi="Times New Roman" w:cs="Times New Roman"/>
          <w:sz w:val="26"/>
          <w:szCs w:val="26"/>
        </w:rPr>
      </w:pPr>
      <w:r w:rsidRPr="00E75BFD">
        <w:rPr>
          <w:rFonts w:ascii="Times New Roman" w:hAnsi="Times New Roman" w:cs="Times New Roman"/>
          <w:b/>
          <w:bCs/>
          <w:sz w:val="26"/>
          <w:szCs w:val="26"/>
        </w:rPr>
        <w:t>Xác định phạm vi kiểm thử:</w:t>
      </w:r>
    </w:p>
    <w:p w14:paraId="37AE6795" w14:textId="1C1C5345" w:rsidR="005C09C5" w:rsidRPr="00E75BFD" w:rsidRDefault="005C09C5" w:rsidP="00957E81">
      <w:pPr>
        <w:pStyle w:val="ListParagraph"/>
        <w:numPr>
          <w:ilvl w:val="0"/>
          <w:numId w:val="151"/>
        </w:numPr>
        <w:ind w:left="1080"/>
        <w:jc w:val="both"/>
        <w:rPr>
          <w:rFonts w:ascii="Times New Roman" w:hAnsi="Times New Roman" w:cs="Times New Roman"/>
          <w:sz w:val="26"/>
          <w:szCs w:val="26"/>
        </w:rPr>
      </w:pPr>
      <w:r w:rsidRPr="00E75BFD">
        <w:rPr>
          <w:rFonts w:ascii="Times New Roman" w:hAnsi="Times New Roman" w:cs="Times New Roman"/>
          <w:sz w:val="26"/>
          <w:szCs w:val="26"/>
        </w:rPr>
        <w:t>Xác định các module/luồng cần kiểm thử kỹ (Auth, Cart, Order, Role, Merchant)</w:t>
      </w:r>
    </w:p>
    <w:p w14:paraId="38C88B7B" w14:textId="05B336CA" w:rsidR="005C09C5" w:rsidRPr="00E75BFD" w:rsidRDefault="005C09C5" w:rsidP="00957E81">
      <w:pPr>
        <w:pStyle w:val="ListParagraph"/>
        <w:numPr>
          <w:ilvl w:val="0"/>
          <w:numId w:val="151"/>
        </w:numPr>
        <w:ind w:left="1080"/>
        <w:jc w:val="both"/>
        <w:rPr>
          <w:rFonts w:ascii="Times New Roman" w:hAnsi="Times New Roman" w:cs="Times New Roman"/>
          <w:sz w:val="26"/>
          <w:szCs w:val="26"/>
        </w:rPr>
      </w:pPr>
      <w:r w:rsidRPr="00E75BFD">
        <w:rPr>
          <w:rFonts w:ascii="Times New Roman" w:hAnsi="Times New Roman" w:cs="Times New Roman"/>
          <w:sz w:val="26"/>
          <w:szCs w:val="26"/>
        </w:rPr>
        <w:t>Xác định các module hỗ trợ có thể kiểm thử ở mức đơn giản hơn (ví dụ: một số trang nội dung tĩnh)</w:t>
      </w:r>
    </w:p>
    <w:p w14:paraId="73C94B45" w14:textId="03DD29F5" w:rsidR="005C09C5" w:rsidRPr="00E75BFD" w:rsidRDefault="005C09C5" w:rsidP="00957E81">
      <w:pPr>
        <w:pStyle w:val="ListParagraph"/>
        <w:numPr>
          <w:ilvl w:val="0"/>
          <w:numId w:val="144"/>
        </w:numPr>
        <w:jc w:val="both"/>
        <w:rPr>
          <w:rFonts w:ascii="Times New Roman" w:hAnsi="Times New Roman" w:cs="Times New Roman"/>
          <w:sz w:val="26"/>
          <w:szCs w:val="26"/>
        </w:rPr>
      </w:pPr>
      <w:r w:rsidRPr="00E75BFD">
        <w:rPr>
          <w:rFonts w:ascii="Times New Roman" w:hAnsi="Times New Roman" w:cs="Times New Roman"/>
          <w:b/>
          <w:bCs/>
          <w:sz w:val="26"/>
          <w:szCs w:val="26"/>
        </w:rPr>
        <w:t xml:space="preserve">Xác định các loại kiểm thử áp dụng: </w:t>
      </w:r>
      <w:r w:rsidRPr="00E75BFD">
        <w:rPr>
          <w:rFonts w:ascii="Times New Roman" w:hAnsi="Times New Roman" w:cs="Times New Roman"/>
          <w:sz w:val="26"/>
          <w:szCs w:val="26"/>
        </w:rPr>
        <w:t xml:space="preserve">Unit Testing, Intergration Testing, Functional/UI Testing, E2E Testing, </w:t>
      </w:r>
    </w:p>
    <w:p w14:paraId="0C5993F3" w14:textId="28170CB0" w:rsidR="005C09C5" w:rsidRPr="00E75BFD" w:rsidRDefault="005C09C5" w:rsidP="00957E81">
      <w:pPr>
        <w:pStyle w:val="ListParagraph"/>
        <w:numPr>
          <w:ilvl w:val="0"/>
          <w:numId w:val="144"/>
        </w:numPr>
        <w:jc w:val="both"/>
        <w:rPr>
          <w:rFonts w:ascii="Times New Roman" w:hAnsi="Times New Roman" w:cs="Times New Roman"/>
          <w:sz w:val="26"/>
          <w:szCs w:val="26"/>
        </w:rPr>
      </w:pPr>
      <w:r w:rsidRPr="00E75BFD">
        <w:rPr>
          <w:rFonts w:ascii="Times New Roman" w:hAnsi="Times New Roman" w:cs="Times New Roman"/>
          <w:b/>
          <w:bCs/>
          <w:sz w:val="26"/>
          <w:szCs w:val="26"/>
        </w:rPr>
        <w:t>Phân công trách nhiệm:</w:t>
      </w:r>
    </w:p>
    <w:p w14:paraId="638D9649" w14:textId="77777777" w:rsidR="005C09C5" w:rsidRPr="00E75BFD" w:rsidRDefault="005C09C5" w:rsidP="00957E81">
      <w:pPr>
        <w:pStyle w:val="ListParagraph"/>
        <w:numPr>
          <w:ilvl w:val="0"/>
          <w:numId w:val="152"/>
        </w:numPr>
        <w:ind w:left="1080"/>
        <w:jc w:val="both"/>
        <w:rPr>
          <w:rFonts w:ascii="Times New Roman" w:hAnsi="Times New Roman" w:cs="Times New Roman"/>
          <w:sz w:val="26"/>
          <w:szCs w:val="26"/>
        </w:rPr>
      </w:pPr>
      <w:r w:rsidRPr="00E75BFD">
        <w:rPr>
          <w:rFonts w:ascii="Times New Roman" w:hAnsi="Times New Roman" w:cs="Times New Roman"/>
          <w:sz w:val="26"/>
          <w:szCs w:val="26"/>
        </w:rPr>
        <w:t>Thành viên A/B: thiết kế và thực thi unit/API test.</w:t>
      </w:r>
    </w:p>
    <w:p w14:paraId="5FA04467" w14:textId="650F308B" w:rsidR="003C79CE" w:rsidRPr="00E75BFD" w:rsidRDefault="005C09C5" w:rsidP="00957E81">
      <w:pPr>
        <w:pStyle w:val="ListParagraph"/>
        <w:numPr>
          <w:ilvl w:val="0"/>
          <w:numId w:val="152"/>
        </w:numPr>
        <w:ind w:left="1080"/>
        <w:jc w:val="both"/>
        <w:rPr>
          <w:rFonts w:ascii="Times New Roman" w:hAnsi="Times New Roman" w:cs="Times New Roman"/>
          <w:sz w:val="26"/>
          <w:szCs w:val="26"/>
        </w:rPr>
      </w:pPr>
      <w:r w:rsidRPr="00E75BFD">
        <w:rPr>
          <w:rFonts w:ascii="Times New Roman" w:hAnsi="Times New Roman" w:cs="Times New Roman"/>
          <w:sz w:val="26"/>
          <w:szCs w:val="26"/>
        </w:rPr>
        <w:t>Thành viên C/D: thiết kế và thực thi kiểm thử thủ công và E2E.</w:t>
      </w:r>
    </w:p>
    <w:p w14:paraId="226D1D2E" w14:textId="2986E119" w:rsidR="003C79CE" w:rsidRPr="00E75BFD" w:rsidRDefault="003C79CE"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b) </w:t>
      </w:r>
      <w:r w:rsidR="005C09C5" w:rsidRPr="00E75BFD">
        <w:rPr>
          <w:rFonts w:ascii="Times New Roman" w:hAnsi="Times New Roman" w:cs="Times New Roman"/>
          <w:b/>
          <w:bCs/>
          <w:sz w:val="26"/>
          <w:szCs w:val="26"/>
        </w:rPr>
        <w:t>Thiết kế test case</w:t>
      </w:r>
    </w:p>
    <w:p w14:paraId="7FA37234" w14:textId="6BB83AEB" w:rsidR="005C09C5" w:rsidRPr="00E75BFD" w:rsidRDefault="005C09C5"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Đầu vào:</w:t>
      </w:r>
    </w:p>
    <w:p w14:paraId="3C612283" w14:textId="77777777" w:rsidR="005C09C5" w:rsidRPr="00E75BFD" w:rsidRDefault="005C09C5" w:rsidP="00957E81">
      <w:pPr>
        <w:pStyle w:val="ListParagraph"/>
        <w:numPr>
          <w:ilvl w:val="0"/>
          <w:numId w:val="154"/>
        </w:numPr>
        <w:ind w:left="1080"/>
        <w:jc w:val="both"/>
        <w:rPr>
          <w:rFonts w:ascii="Times New Roman" w:hAnsi="Times New Roman" w:cs="Times New Roman"/>
          <w:sz w:val="26"/>
          <w:szCs w:val="26"/>
        </w:rPr>
      </w:pPr>
      <w:r w:rsidRPr="00E75BFD">
        <w:rPr>
          <w:rFonts w:ascii="Times New Roman" w:hAnsi="Times New Roman" w:cs="Times New Roman"/>
          <w:sz w:val="26"/>
          <w:szCs w:val="26"/>
        </w:rPr>
        <w:t>User stories, use cases, acceptance criteria.</w:t>
      </w:r>
    </w:p>
    <w:p w14:paraId="7575CB89" w14:textId="77777777" w:rsidR="005C09C5" w:rsidRPr="00E75BFD" w:rsidRDefault="005C09C5" w:rsidP="00957E81">
      <w:pPr>
        <w:pStyle w:val="ListParagraph"/>
        <w:numPr>
          <w:ilvl w:val="0"/>
          <w:numId w:val="154"/>
        </w:numPr>
        <w:ind w:left="1080"/>
        <w:jc w:val="both"/>
        <w:rPr>
          <w:rFonts w:ascii="Times New Roman" w:hAnsi="Times New Roman" w:cs="Times New Roman"/>
          <w:sz w:val="26"/>
          <w:szCs w:val="26"/>
        </w:rPr>
      </w:pPr>
      <w:r w:rsidRPr="00E75BFD">
        <w:rPr>
          <w:rFonts w:ascii="Times New Roman" w:hAnsi="Times New Roman" w:cs="Times New Roman"/>
          <w:sz w:val="26"/>
          <w:szCs w:val="26"/>
        </w:rPr>
        <w:t>Use case diagrams, sequence diagrams, business process diagrams.</w:t>
      </w:r>
    </w:p>
    <w:p w14:paraId="430E3FB4" w14:textId="16827361" w:rsidR="005C09C5" w:rsidRPr="00E75BFD" w:rsidRDefault="005C09C5"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Các nhóm test case chính:</w:t>
      </w:r>
    </w:p>
    <w:p w14:paraId="14AEBCD4" w14:textId="77777777" w:rsidR="005C09C5" w:rsidRPr="00E75BFD" w:rsidRDefault="005C09C5" w:rsidP="00957E81">
      <w:pPr>
        <w:pStyle w:val="ListParagraph"/>
        <w:numPr>
          <w:ilvl w:val="0"/>
          <w:numId w:val="155"/>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Auth &amp; Role:</w:t>
      </w:r>
      <w:r w:rsidRPr="00E75BFD">
        <w:rPr>
          <w:rFonts w:ascii="Times New Roman" w:hAnsi="Times New Roman" w:cs="Times New Roman"/>
          <w:sz w:val="26"/>
          <w:szCs w:val="26"/>
        </w:rPr>
        <w:t xml:space="preserve"> đăng ký, đăng nhập, đăng xuất, kiểm soát truy cập, truy cập trái phép.</w:t>
      </w:r>
    </w:p>
    <w:p w14:paraId="0E8EBBBA" w14:textId="77777777" w:rsidR="005C09C5" w:rsidRPr="00E75BFD" w:rsidRDefault="005C09C5" w:rsidP="00957E81">
      <w:pPr>
        <w:pStyle w:val="ListParagraph"/>
        <w:numPr>
          <w:ilvl w:val="0"/>
          <w:numId w:val="155"/>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Catalog:</w:t>
      </w:r>
      <w:r w:rsidRPr="00E75BFD">
        <w:rPr>
          <w:rFonts w:ascii="Times New Roman" w:hAnsi="Times New Roman" w:cs="Times New Roman"/>
          <w:sz w:val="26"/>
          <w:szCs w:val="26"/>
        </w:rPr>
        <w:t xml:space="preserve"> duyệt sản phẩm, tìm kiếm, lọc/sắp xếp, xem chi tiết sản phẩm.</w:t>
      </w:r>
    </w:p>
    <w:p w14:paraId="14C49694" w14:textId="77777777" w:rsidR="005C09C5" w:rsidRPr="00E75BFD" w:rsidRDefault="005C09C5" w:rsidP="00957E81">
      <w:pPr>
        <w:pStyle w:val="ListParagraph"/>
        <w:numPr>
          <w:ilvl w:val="0"/>
          <w:numId w:val="155"/>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Merchant &amp; Admin Management:</w:t>
      </w:r>
      <w:r w:rsidRPr="00E75BFD">
        <w:rPr>
          <w:rFonts w:ascii="Times New Roman" w:hAnsi="Times New Roman" w:cs="Times New Roman"/>
          <w:sz w:val="26"/>
          <w:szCs w:val="26"/>
        </w:rPr>
        <w:t xml:space="preserve"> CRUD danh mục/thương hiệu/merchant/sản phẩm.</w:t>
      </w:r>
    </w:p>
    <w:p w14:paraId="54D17498" w14:textId="77777777" w:rsidR="005C09C5" w:rsidRPr="00E75BFD" w:rsidRDefault="005C09C5" w:rsidP="00957E81">
      <w:pPr>
        <w:pStyle w:val="ListParagraph"/>
        <w:numPr>
          <w:ilvl w:val="0"/>
          <w:numId w:val="155"/>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Cart &amp; Order:</w:t>
      </w:r>
      <w:r w:rsidRPr="00E75BFD">
        <w:rPr>
          <w:rFonts w:ascii="Times New Roman" w:hAnsi="Times New Roman" w:cs="Times New Roman"/>
          <w:sz w:val="26"/>
          <w:szCs w:val="26"/>
        </w:rPr>
        <w:t xml:space="preserve"> thêm/xóa/cập nhật giỏ hàng, tạo đơn, các lỗi (hết hàng, dữ liệu không hợp lệ, v.v.).</w:t>
      </w:r>
    </w:p>
    <w:p w14:paraId="0272DA57" w14:textId="77777777" w:rsidR="005C09C5" w:rsidRPr="00E75BFD" w:rsidRDefault="005C09C5" w:rsidP="00957E81">
      <w:pPr>
        <w:pStyle w:val="ListParagraph"/>
        <w:numPr>
          <w:ilvl w:val="0"/>
          <w:numId w:val="155"/>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Order History &amp; Status:</w:t>
      </w:r>
      <w:r w:rsidRPr="00E75BFD">
        <w:rPr>
          <w:rFonts w:ascii="Times New Roman" w:hAnsi="Times New Roman" w:cs="Times New Roman"/>
          <w:sz w:val="26"/>
          <w:szCs w:val="26"/>
        </w:rPr>
        <w:t xml:space="preserve"> xem lịch sử, hủy đơn, cập nhật trạng thái.</w:t>
      </w:r>
    </w:p>
    <w:p w14:paraId="0B2EFD65" w14:textId="77777777" w:rsidR="005C09C5" w:rsidRPr="00E75BFD" w:rsidRDefault="005C09C5" w:rsidP="00957E81">
      <w:pPr>
        <w:pStyle w:val="ListParagraph"/>
        <w:numPr>
          <w:ilvl w:val="0"/>
          <w:numId w:val="155"/>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Rating &amp; Review:</w:t>
      </w:r>
      <w:r w:rsidRPr="00E75BFD">
        <w:rPr>
          <w:rFonts w:ascii="Times New Roman" w:hAnsi="Times New Roman" w:cs="Times New Roman"/>
          <w:sz w:val="26"/>
          <w:szCs w:val="26"/>
        </w:rPr>
        <w:t xml:space="preserve"> chỉ cho phép đánh giá sản phẩm đã mua; tính đúng điểm trung bình.</w:t>
      </w:r>
    </w:p>
    <w:p w14:paraId="12B6D50C" w14:textId="77777777" w:rsidR="002C24CD" w:rsidRPr="00E75BFD" w:rsidRDefault="002C24CD" w:rsidP="00957E81">
      <w:pPr>
        <w:pStyle w:val="ListParagraph"/>
        <w:numPr>
          <w:ilvl w:val="0"/>
          <w:numId w:val="155"/>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 xml:space="preserve">Support: </w:t>
      </w:r>
      <w:r w:rsidRPr="00E75BFD">
        <w:rPr>
          <w:rFonts w:ascii="Times New Roman" w:hAnsi="Times New Roman" w:cs="Times New Roman"/>
          <w:sz w:val="26"/>
          <w:szCs w:val="26"/>
        </w:rPr>
        <w:t>tạo yêu cầu hỗ trợ; admin theo dõi và cập nhật tiến trình xử lý</w:t>
      </w:r>
    </w:p>
    <w:p w14:paraId="5464DD79" w14:textId="17E04B56" w:rsidR="005C09C5" w:rsidRPr="00E75BFD" w:rsidRDefault="005C09C5"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Mỗi test case gồm có:</w:t>
      </w:r>
    </w:p>
    <w:p w14:paraId="3C914210" w14:textId="77777777" w:rsidR="005C09C5" w:rsidRPr="00E75BFD" w:rsidRDefault="005C09C5" w:rsidP="00957E81">
      <w:pPr>
        <w:pStyle w:val="ListParagraph"/>
        <w:numPr>
          <w:ilvl w:val="0"/>
          <w:numId w:val="156"/>
        </w:numPr>
        <w:ind w:left="1080"/>
        <w:jc w:val="both"/>
        <w:rPr>
          <w:rFonts w:ascii="Times New Roman" w:hAnsi="Times New Roman" w:cs="Times New Roman"/>
          <w:sz w:val="26"/>
          <w:szCs w:val="26"/>
        </w:rPr>
      </w:pPr>
      <w:r w:rsidRPr="00E75BFD">
        <w:rPr>
          <w:rFonts w:ascii="Times New Roman" w:hAnsi="Times New Roman" w:cs="Times New Roman"/>
          <w:sz w:val="26"/>
          <w:szCs w:val="26"/>
        </w:rPr>
        <w:t>Test ID, mô tả, các bước thực hiện, dữ liệu đầu vào, kết quả mong đợi.</w:t>
      </w:r>
    </w:p>
    <w:p w14:paraId="78ED7942" w14:textId="139EA1B5" w:rsidR="003C79CE" w:rsidRPr="00E75BFD" w:rsidRDefault="005C09C5" w:rsidP="00957E81">
      <w:pPr>
        <w:pStyle w:val="ListParagraph"/>
        <w:numPr>
          <w:ilvl w:val="0"/>
          <w:numId w:val="156"/>
        </w:numPr>
        <w:ind w:left="1080"/>
        <w:jc w:val="both"/>
        <w:rPr>
          <w:rFonts w:ascii="Times New Roman" w:hAnsi="Times New Roman" w:cs="Times New Roman"/>
          <w:sz w:val="26"/>
          <w:szCs w:val="26"/>
        </w:rPr>
      </w:pPr>
      <w:r w:rsidRPr="00E75BFD">
        <w:rPr>
          <w:rFonts w:ascii="Times New Roman" w:hAnsi="Times New Roman" w:cs="Times New Roman"/>
          <w:sz w:val="26"/>
          <w:szCs w:val="26"/>
        </w:rPr>
        <w:t>Liên kết đến Requirement ID để đảm bảo khả năng truy vết (traceability).</w:t>
      </w:r>
    </w:p>
    <w:p w14:paraId="4951D4AF" w14:textId="5F866BBA" w:rsidR="003C79CE" w:rsidRPr="00E75BFD" w:rsidRDefault="003C79CE"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c) </w:t>
      </w:r>
      <w:r w:rsidR="005C09C5" w:rsidRPr="00E75BFD">
        <w:rPr>
          <w:rFonts w:ascii="Times New Roman" w:hAnsi="Times New Roman" w:cs="Times New Roman"/>
          <w:b/>
          <w:bCs/>
          <w:sz w:val="26"/>
          <w:szCs w:val="26"/>
        </w:rPr>
        <w:t>Thực thi kiểm thử thủ công (Manual Testing)</w:t>
      </w:r>
    </w:p>
    <w:p w14:paraId="45DC82D4" w14:textId="6C22541A" w:rsidR="005C09C5" w:rsidRPr="00E75BFD" w:rsidRDefault="005C09C5"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Thời điểm thực hiện:</w:t>
      </w:r>
    </w:p>
    <w:p w14:paraId="3793DDBA" w14:textId="77777777" w:rsidR="005C09C5" w:rsidRPr="00E75BFD" w:rsidRDefault="005C09C5" w:rsidP="00957E81">
      <w:pPr>
        <w:pStyle w:val="ListParagraph"/>
        <w:numPr>
          <w:ilvl w:val="0"/>
          <w:numId w:val="157"/>
        </w:numPr>
        <w:ind w:left="1080"/>
        <w:jc w:val="both"/>
        <w:rPr>
          <w:rFonts w:ascii="Times New Roman" w:hAnsi="Times New Roman" w:cs="Times New Roman"/>
          <w:sz w:val="26"/>
          <w:szCs w:val="26"/>
        </w:rPr>
      </w:pPr>
      <w:r w:rsidRPr="00E75BFD">
        <w:rPr>
          <w:rFonts w:ascii="Times New Roman" w:hAnsi="Times New Roman" w:cs="Times New Roman"/>
          <w:sz w:val="26"/>
          <w:szCs w:val="26"/>
        </w:rPr>
        <w:t>Sau mỗi Sprint, chạy regression test nhỏ cho các module vừa hoàn thành.</w:t>
      </w:r>
    </w:p>
    <w:p w14:paraId="3EADF2D3" w14:textId="77777777" w:rsidR="005C09C5" w:rsidRPr="00E75BFD" w:rsidRDefault="005C09C5" w:rsidP="00957E81">
      <w:pPr>
        <w:pStyle w:val="ListParagraph"/>
        <w:numPr>
          <w:ilvl w:val="0"/>
          <w:numId w:val="157"/>
        </w:numPr>
        <w:ind w:left="1080"/>
        <w:jc w:val="both"/>
        <w:rPr>
          <w:rFonts w:ascii="Times New Roman" w:hAnsi="Times New Roman" w:cs="Times New Roman"/>
          <w:sz w:val="26"/>
          <w:szCs w:val="26"/>
        </w:rPr>
      </w:pPr>
      <w:r w:rsidRPr="00E75BFD">
        <w:rPr>
          <w:rFonts w:ascii="Times New Roman" w:hAnsi="Times New Roman" w:cs="Times New Roman"/>
          <w:sz w:val="26"/>
          <w:szCs w:val="26"/>
        </w:rPr>
        <w:lastRenderedPageBreak/>
        <w:t>Sau Giai đoạn 4, chạy regression test lớn bao phủ toàn hệ thống.</w:t>
      </w:r>
    </w:p>
    <w:p w14:paraId="324962B8" w14:textId="2C4DB441" w:rsidR="005C09C5" w:rsidRPr="00E75BFD" w:rsidRDefault="005C09C5"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Hoạt động:</w:t>
      </w:r>
    </w:p>
    <w:p w14:paraId="445CED0F" w14:textId="77777777" w:rsidR="005C09C5" w:rsidRPr="00E75BFD" w:rsidRDefault="005C09C5" w:rsidP="00957E81">
      <w:pPr>
        <w:pStyle w:val="ListParagraph"/>
        <w:numPr>
          <w:ilvl w:val="0"/>
          <w:numId w:val="158"/>
        </w:numPr>
        <w:ind w:left="1080"/>
        <w:jc w:val="both"/>
        <w:rPr>
          <w:rFonts w:ascii="Times New Roman" w:hAnsi="Times New Roman" w:cs="Times New Roman"/>
          <w:sz w:val="26"/>
          <w:szCs w:val="26"/>
        </w:rPr>
      </w:pPr>
      <w:r w:rsidRPr="00E75BFD">
        <w:rPr>
          <w:rFonts w:ascii="Times New Roman" w:hAnsi="Times New Roman" w:cs="Times New Roman"/>
          <w:sz w:val="26"/>
          <w:szCs w:val="26"/>
        </w:rPr>
        <w:t>Thực thi test case trên giao diện UI cho Client, Merchant và Admin.</w:t>
      </w:r>
    </w:p>
    <w:p w14:paraId="3BFF257A" w14:textId="77777777" w:rsidR="005C09C5" w:rsidRPr="00E75BFD" w:rsidRDefault="005C09C5" w:rsidP="00957E81">
      <w:pPr>
        <w:pStyle w:val="ListParagraph"/>
        <w:numPr>
          <w:ilvl w:val="0"/>
          <w:numId w:val="158"/>
        </w:numPr>
        <w:ind w:left="1080"/>
        <w:jc w:val="both"/>
        <w:rPr>
          <w:rFonts w:ascii="Times New Roman" w:hAnsi="Times New Roman" w:cs="Times New Roman"/>
          <w:sz w:val="26"/>
          <w:szCs w:val="26"/>
        </w:rPr>
      </w:pPr>
      <w:r w:rsidRPr="00E75BFD">
        <w:rPr>
          <w:rFonts w:ascii="Times New Roman" w:hAnsi="Times New Roman" w:cs="Times New Roman"/>
          <w:sz w:val="26"/>
          <w:szCs w:val="26"/>
        </w:rPr>
        <w:t>Bao phủ cả các luồng chính và luồng liên quan.</w:t>
      </w:r>
    </w:p>
    <w:p w14:paraId="464D88AB" w14:textId="3DDB258E" w:rsidR="005C09C5" w:rsidRPr="00E75BFD" w:rsidRDefault="005C09C5" w:rsidP="00957E81">
      <w:pPr>
        <w:pStyle w:val="ListParagraph"/>
        <w:numPr>
          <w:ilvl w:val="0"/>
          <w:numId w:val="158"/>
        </w:numPr>
        <w:ind w:left="1080"/>
        <w:jc w:val="both"/>
        <w:rPr>
          <w:rFonts w:ascii="Times New Roman" w:hAnsi="Times New Roman" w:cs="Times New Roman"/>
          <w:sz w:val="26"/>
          <w:szCs w:val="26"/>
        </w:rPr>
      </w:pPr>
      <w:r w:rsidRPr="00E75BFD">
        <w:rPr>
          <w:rFonts w:ascii="Times New Roman" w:hAnsi="Times New Roman" w:cs="Times New Roman"/>
          <w:sz w:val="26"/>
          <w:szCs w:val="26"/>
        </w:rPr>
        <w:t xml:space="preserve">Ghi kết quả vào Test Execution Sheet: Pass/Fail/Blocked, </w:t>
      </w:r>
      <w:r w:rsidR="002C24CD" w:rsidRPr="00E75BFD">
        <w:rPr>
          <w:rFonts w:ascii="Times New Roman" w:hAnsi="Times New Roman" w:cs="Times New Roman"/>
          <w:sz w:val="26"/>
          <w:szCs w:val="26"/>
        </w:rPr>
        <w:t>…</w:t>
      </w:r>
    </w:p>
    <w:p w14:paraId="2780EFAC" w14:textId="4DF59C52" w:rsidR="005C09C5" w:rsidRPr="00E75BFD" w:rsidRDefault="005C09C5"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Khi phát hiện lỗi:</w:t>
      </w:r>
    </w:p>
    <w:p w14:paraId="18777460" w14:textId="77777777" w:rsidR="005C09C5" w:rsidRPr="00E75BFD" w:rsidRDefault="005C09C5" w:rsidP="00957E81">
      <w:pPr>
        <w:pStyle w:val="ListParagraph"/>
        <w:numPr>
          <w:ilvl w:val="0"/>
          <w:numId w:val="159"/>
        </w:numPr>
        <w:ind w:left="1080"/>
        <w:jc w:val="both"/>
        <w:rPr>
          <w:rFonts w:ascii="Times New Roman" w:hAnsi="Times New Roman" w:cs="Times New Roman"/>
          <w:sz w:val="26"/>
          <w:szCs w:val="26"/>
        </w:rPr>
      </w:pPr>
      <w:r w:rsidRPr="00E75BFD">
        <w:rPr>
          <w:rFonts w:ascii="Times New Roman" w:hAnsi="Times New Roman" w:cs="Times New Roman"/>
          <w:sz w:val="26"/>
          <w:szCs w:val="26"/>
        </w:rPr>
        <w:t>Tạo Bug Report chi tiết (môi trường, bước tái hiện, kết quả thực tế vs mong đợi).</w:t>
      </w:r>
    </w:p>
    <w:p w14:paraId="007221CA" w14:textId="07ACA514" w:rsidR="003C79CE" w:rsidRPr="00E75BFD" w:rsidRDefault="005C09C5" w:rsidP="00957E81">
      <w:pPr>
        <w:pStyle w:val="ListParagraph"/>
        <w:numPr>
          <w:ilvl w:val="0"/>
          <w:numId w:val="159"/>
        </w:numPr>
        <w:ind w:left="1080"/>
        <w:jc w:val="both"/>
        <w:rPr>
          <w:rFonts w:ascii="Times New Roman" w:hAnsi="Times New Roman" w:cs="Times New Roman"/>
          <w:sz w:val="26"/>
          <w:szCs w:val="26"/>
        </w:rPr>
      </w:pPr>
      <w:r w:rsidRPr="00E75BFD">
        <w:rPr>
          <w:rFonts w:ascii="Times New Roman" w:hAnsi="Times New Roman" w:cs="Times New Roman"/>
          <w:sz w:val="26"/>
          <w:szCs w:val="26"/>
        </w:rPr>
        <w:t>Gán mức độ ưu tiên (priority) và mức độ nghiêm trọng (severity).</w:t>
      </w:r>
    </w:p>
    <w:p w14:paraId="3586F6E9" w14:textId="710C478B" w:rsidR="003C79CE" w:rsidRPr="00E75BFD" w:rsidRDefault="003C79CE"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d) </w:t>
      </w:r>
      <w:r w:rsidR="005C09C5" w:rsidRPr="00E75BFD">
        <w:rPr>
          <w:rFonts w:ascii="Times New Roman" w:hAnsi="Times New Roman" w:cs="Times New Roman"/>
          <w:b/>
          <w:bCs/>
          <w:sz w:val="26"/>
          <w:szCs w:val="26"/>
        </w:rPr>
        <w:t>Kiểm thử tự động (Automated Testing)</w:t>
      </w:r>
    </w:p>
    <w:p w14:paraId="0586F662" w14:textId="324EF9C1" w:rsidR="005C09C5" w:rsidRPr="00E75BFD" w:rsidRDefault="005C09C5"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Unit Testing (Jest):</w:t>
      </w:r>
    </w:p>
    <w:p w14:paraId="25A6B158" w14:textId="77777777" w:rsidR="005C09C5" w:rsidRPr="00E75BFD" w:rsidRDefault="005C09C5" w:rsidP="00957E81">
      <w:pPr>
        <w:pStyle w:val="ListParagraph"/>
        <w:numPr>
          <w:ilvl w:val="0"/>
          <w:numId w:val="160"/>
        </w:numPr>
        <w:ind w:left="1080"/>
        <w:jc w:val="both"/>
        <w:rPr>
          <w:rFonts w:ascii="Times New Roman" w:hAnsi="Times New Roman" w:cs="Times New Roman"/>
          <w:sz w:val="26"/>
          <w:szCs w:val="26"/>
        </w:rPr>
      </w:pPr>
      <w:r w:rsidRPr="00E75BFD">
        <w:rPr>
          <w:rFonts w:ascii="Times New Roman" w:hAnsi="Times New Roman" w:cs="Times New Roman"/>
          <w:sz w:val="26"/>
          <w:szCs w:val="26"/>
        </w:rPr>
        <w:t>Mục tiêu: kiểm thử các logic nghiệp vụ quan trọng ở backend.</w:t>
      </w:r>
    </w:p>
    <w:p w14:paraId="06EE491A" w14:textId="77777777" w:rsidR="005C09C5" w:rsidRPr="00E75BFD" w:rsidRDefault="005C09C5" w:rsidP="00957E81">
      <w:pPr>
        <w:pStyle w:val="ListParagraph"/>
        <w:numPr>
          <w:ilvl w:val="0"/>
          <w:numId w:val="160"/>
        </w:numPr>
        <w:ind w:left="1080"/>
        <w:jc w:val="both"/>
        <w:rPr>
          <w:rFonts w:ascii="Times New Roman" w:hAnsi="Times New Roman" w:cs="Times New Roman"/>
          <w:sz w:val="26"/>
          <w:szCs w:val="26"/>
        </w:rPr>
      </w:pPr>
      <w:r w:rsidRPr="00E75BFD">
        <w:rPr>
          <w:rFonts w:ascii="Times New Roman" w:hAnsi="Times New Roman" w:cs="Times New Roman"/>
          <w:sz w:val="26"/>
          <w:szCs w:val="26"/>
        </w:rPr>
        <w:t>Đảm bảo logic cốt lõi (tính toán, chuyển đổi trạng thái) không bị phá vỡ khi refactor.</w:t>
      </w:r>
    </w:p>
    <w:p w14:paraId="7E770C89" w14:textId="4E5BB2CA" w:rsidR="005C09C5" w:rsidRPr="00E75BFD" w:rsidRDefault="002C24CD"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Intergration</w:t>
      </w:r>
      <w:r w:rsidR="005C09C5" w:rsidRPr="00E75BFD">
        <w:rPr>
          <w:rFonts w:ascii="Times New Roman" w:hAnsi="Times New Roman" w:cs="Times New Roman"/>
          <w:b/>
          <w:bCs/>
          <w:sz w:val="26"/>
          <w:szCs w:val="26"/>
        </w:rPr>
        <w:t xml:space="preserve"> Testing (Postman/Jest):</w:t>
      </w:r>
    </w:p>
    <w:p w14:paraId="11B650B1" w14:textId="10DF8631" w:rsidR="005C09C5" w:rsidRPr="00E75BFD" w:rsidRDefault="005C09C5" w:rsidP="00957E81">
      <w:pPr>
        <w:pStyle w:val="ListParagraph"/>
        <w:numPr>
          <w:ilvl w:val="0"/>
          <w:numId w:val="161"/>
        </w:numPr>
        <w:ind w:left="1080"/>
        <w:jc w:val="both"/>
        <w:rPr>
          <w:rFonts w:ascii="Times New Roman" w:hAnsi="Times New Roman" w:cs="Times New Roman"/>
          <w:sz w:val="26"/>
          <w:szCs w:val="26"/>
        </w:rPr>
      </w:pPr>
      <w:r w:rsidRPr="00E75BFD">
        <w:rPr>
          <w:rFonts w:ascii="Times New Roman" w:hAnsi="Times New Roman" w:cs="Times New Roman"/>
          <w:sz w:val="26"/>
          <w:szCs w:val="26"/>
        </w:rPr>
        <w:t>Tạo bộ test cho các API:</w:t>
      </w:r>
      <w:r w:rsidR="002C24CD" w:rsidRPr="00E75BFD">
        <w:rPr>
          <w:rFonts w:ascii="Times New Roman" w:hAnsi="Times New Roman" w:cs="Times New Roman"/>
          <w:sz w:val="26"/>
          <w:szCs w:val="26"/>
        </w:rPr>
        <w:t xml:space="preserve"> </w:t>
      </w:r>
      <w:r w:rsidRPr="00E75BFD">
        <w:rPr>
          <w:rFonts w:ascii="Times New Roman" w:hAnsi="Times New Roman" w:cs="Times New Roman"/>
          <w:sz w:val="26"/>
          <w:szCs w:val="26"/>
        </w:rPr>
        <w:t>Auth, User, Merchant, Admin, Product, Cart, Order, Review, Support.</w:t>
      </w:r>
    </w:p>
    <w:p w14:paraId="1A4241E9" w14:textId="77777777" w:rsidR="005C09C5" w:rsidRPr="00E75BFD" w:rsidRDefault="005C09C5" w:rsidP="00957E81">
      <w:pPr>
        <w:pStyle w:val="ListParagraph"/>
        <w:numPr>
          <w:ilvl w:val="0"/>
          <w:numId w:val="161"/>
        </w:numPr>
        <w:ind w:left="1080"/>
        <w:jc w:val="both"/>
        <w:rPr>
          <w:rFonts w:ascii="Times New Roman" w:hAnsi="Times New Roman" w:cs="Times New Roman"/>
          <w:sz w:val="26"/>
          <w:szCs w:val="26"/>
        </w:rPr>
      </w:pPr>
      <w:r w:rsidRPr="00E75BFD">
        <w:rPr>
          <w:rFonts w:ascii="Times New Roman" w:hAnsi="Times New Roman" w:cs="Times New Roman"/>
          <w:sz w:val="26"/>
          <w:szCs w:val="26"/>
        </w:rPr>
        <w:t>Các kịch bản kiểm thử API:</w:t>
      </w:r>
    </w:p>
    <w:p w14:paraId="7AE7568A" w14:textId="77777777" w:rsidR="005C09C5" w:rsidRPr="00E75BFD" w:rsidRDefault="005C09C5" w:rsidP="00957E81">
      <w:pPr>
        <w:pStyle w:val="ListParagraph"/>
        <w:numPr>
          <w:ilvl w:val="0"/>
          <w:numId w:val="163"/>
        </w:numPr>
        <w:ind w:left="1440"/>
        <w:jc w:val="both"/>
        <w:rPr>
          <w:rFonts w:ascii="Times New Roman" w:hAnsi="Times New Roman" w:cs="Times New Roman"/>
          <w:sz w:val="26"/>
          <w:szCs w:val="26"/>
        </w:rPr>
      </w:pPr>
      <w:r w:rsidRPr="00E75BFD">
        <w:rPr>
          <w:rFonts w:ascii="Times New Roman" w:hAnsi="Times New Roman" w:cs="Times New Roman"/>
          <w:sz w:val="26"/>
          <w:szCs w:val="26"/>
        </w:rPr>
        <w:t>Kiểm tra HTTP status code.</w:t>
      </w:r>
    </w:p>
    <w:p w14:paraId="17EFF69A" w14:textId="77777777" w:rsidR="005C09C5" w:rsidRPr="00E75BFD" w:rsidRDefault="005C09C5" w:rsidP="00957E81">
      <w:pPr>
        <w:pStyle w:val="ListParagraph"/>
        <w:numPr>
          <w:ilvl w:val="0"/>
          <w:numId w:val="163"/>
        </w:numPr>
        <w:ind w:left="1440"/>
        <w:jc w:val="both"/>
        <w:rPr>
          <w:rFonts w:ascii="Times New Roman" w:hAnsi="Times New Roman" w:cs="Times New Roman"/>
          <w:sz w:val="26"/>
          <w:szCs w:val="26"/>
        </w:rPr>
      </w:pPr>
      <w:r w:rsidRPr="00E75BFD">
        <w:rPr>
          <w:rFonts w:ascii="Times New Roman" w:hAnsi="Times New Roman" w:cs="Times New Roman"/>
          <w:sz w:val="26"/>
          <w:szCs w:val="26"/>
        </w:rPr>
        <w:t>Kiểm tra cấu trúc và nội dung response.</w:t>
      </w:r>
    </w:p>
    <w:p w14:paraId="6BD43F32" w14:textId="2D1DD88C" w:rsidR="005C09C5" w:rsidRPr="00E75BFD" w:rsidRDefault="005C09C5" w:rsidP="00957E81">
      <w:pPr>
        <w:pStyle w:val="ListParagraph"/>
        <w:numPr>
          <w:ilvl w:val="0"/>
          <w:numId w:val="163"/>
        </w:numPr>
        <w:ind w:left="1440"/>
        <w:jc w:val="both"/>
        <w:rPr>
          <w:rFonts w:ascii="Times New Roman" w:hAnsi="Times New Roman" w:cs="Times New Roman"/>
          <w:sz w:val="26"/>
          <w:szCs w:val="26"/>
        </w:rPr>
      </w:pPr>
      <w:r w:rsidRPr="00E75BFD">
        <w:rPr>
          <w:rFonts w:ascii="Times New Roman" w:hAnsi="Times New Roman" w:cs="Times New Roman"/>
          <w:sz w:val="26"/>
          <w:szCs w:val="26"/>
        </w:rPr>
        <w:t>Kiểm thử các lỗi: thiếu token, token không hợp lệ, input sai,</w:t>
      </w:r>
      <w:r w:rsidR="002C24CD" w:rsidRPr="00E75BFD">
        <w:rPr>
          <w:rFonts w:ascii="Times New Roman" w:hAnsi="Times New Roman" w:cs="Times New Roman"/>
          <w:sz w:val="26"/>
          <w:szCs w:val="26"/>
        </w:rPr>
        <w:t>…</w:t>
      </w:r>
    </w:p>
    <w:p w14:paraId="62E98763" w14:textId="6EC6A609" w:rsidR="002C24CD" w:rsidRPr="00E75BFD" w:rsidRDefault="005C09C5" w:rsidP="00957E81">
      <w:pPr>
        <w:pStyle w:val="ListParagraph"/>
        <w:numPr>
          <w:ilvl w:val="0"/>
          <w:numId w:val="162"/>
        </w:numPr>
        <w:ind w:left="1080"/>
        <w:jc w:val="both"/>
        <w:rPr>
          <w:rFonts w:ascii="Times New Roman" w:hAnsi="Times New Roman" w:cs="Times New Roman"/>
          <w:sz w:val="26"/>
          <w:szCs w:val="26"/>
        </w:rPr>
      </w:pPr>
      <w:r w:rsidRPr="00E75BFD">
        <w:rPr>
          <w:rFonts w:ascii="Times New Roman" w:hAnsi="Times New Roman" w:cs="Times New Roman"/>
          <w:sz w:val="26"/>
          <w:szCs w:val="26"/>
        </w:rPr>
        <w:t>Tích hợp bộ test vào CI/CD để chạy tự động khi có commit.</w:t>
      </w:r>
    </w:p>
    <w:p w14:paraId="5538F535" w14:textId="783CC78B" w:rsidR="005C09C5" w:rsidRPr="00E75BFD" w:rsidRDefault="005C09C5"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E2E Testing (Cypress):</w:t>
      </w:r>
    </w:p>
    <w:p w14:paraId="0523DC35" w14:textId="77777777" w:rsidR="005C09C5" w:rsidRPr="00E75BFD" w:rsidRDefault="005C09C5" w:rsidP="002C24CD">
      <w:pPr>
        <w:jc w:val="both"/>
        <w:rPr>
          <w:rFonts w:ascii="Times New Roman" w:hAnsi="Times New Roman" w:cs="Times New Roman"/>
          <w:sz w:val="26"/>
          <w:szCs w:val="26"/>
        </w:rPr>
      </w:pPr>
      <w:r w:rsidRPr="00E75BFD">
        <w:rPr>
          <w:rFonts w:ascii="Times New Roman" w:hAnsi="Times New Roman" w:cs="Times New Roman"/>
          <w:b/>
          <w:bCs/>
          <w:sz w:val="26"/>
          <w:szCs w:val="26"/>
        </w:rPr>
        <w:t>Client:</w:t>
      </w:r>
    </w:p>
    <w:p w14:paraId="4BC38A96" w14:textId="77777777" w:rsidR="005C09C5" w:rsidRPr="00E75BFD" w:rsidRDefault="005C09C5" w:rsidP="002C24CD">
      <w:pPr>
        <w:ind w:left="720"/>
        <w:jc w:val="both"/>
        <w:rPr>
          <w:rFonts w:ascii="Times New Roman" w:hAnsi="Times New Roman" w:cs="Times New Roman"/>
          <w:sz w:val="26"/>
          <w:szCs w:val="26"/>
        </w:rPr>
      </w:pPr>
      <w:r w:rsidRPr="00E75BFD">
        <w:rPr>
          <w:rFonts w:ascii="Times New Roman" w:hAnsi="Times New Roman" w:cs="Times New Roman"/>
          <w:sz w:val="26"/>
          <w:szCs w:val="26"/>
        </w:rPr>
        <w:t>Đăng nhập → duyệt sản phẩm → lọc → thêm vào giỏ → đặt hàng → xem lịch sử → đánh giá sản phẩm.</w:t>
      </w:r>
    </w:p>
    <w:p w14:paraId="27A87236" w14:textId="77777777" w:rsidR="005C09C5" w:rsidRPr="00E75BFD" w:rsidRDefault="005C09C5" w:rsidP="002C24CD">
      <w:pPr>
        <w:jc w:val="both"/>
        <w:rPr>
          <w:rFonts w:ascii="Times New Roman" w:hAnsi="Times New Roman" w:cs="Times New Roman"/>
          <w:sz w:val="26"/>
          <w:szCs w:val="26"/>
        </w:rPr>
      </w:pPr>
      <w:r w:rsidRPr="00E75BFD">
        <w:rPr>
          <w:rFonts w:ascii="Times New Roman" w:hAnsi="Times New Roman" w:cs="Times New Roman"/>
          <w:b/>
          <w:bCs/>
          <w:sz w:val="26"/>
          <w:szCs w:val="26"/>
        </w:rPr>
        <w:t>Admin:</w:t>
      </w:r>
    </w:p>
    <w:p w14:paraId="043253AB" w14:textId="77777777" w:rsidR="005C09C5" w:rsidRPr="00E75BFD" w:rsidRDefault="005C09C5" w:rsidP="002C24CD">
      <w:pPr>
        <w:ind w:left="720"/>
        <w:jc w:val="both"/>
        <w:rPr>
          <w:rFonts w:ascii="Times New Roman" w:hAnsi="Times New Roman" w:cs="Times New Roman"/>
          <w:sz w:val="26"/>
          <w:szCs w:val="26"/>
        </w:rPr>
      </w:pPr>
      <w:r w:rsidRPr="00E75BFD">
        <w:rPr>
          <w:rFonts w:ascii="Times New Roman" w:hAnsi="Times New Roman" w:cs="Times New Roman"/>
          <w:sz w:val="26"/>
          <w:szCs w:val="26"/>
        </w:rPr>
        <w:t>Đăng nhập → thêm danh mục → thêm sản phẩm → xem đơn → cập nhật trạng thái.</w:t>
      </w:r>
    </w:p>
    <w:p w14:paraId="19C076A1" w14:textId="77777777" w:rsidR="005C09C5" w:rsidRPr="00E75BFD" w:rsidRDefault="005C09C5" w:rsidP="002C24CD">
      <w:pPr>
        <w:jc w:val="both"/>
        <w:rPr>
          <w:rFonts w:ascii="Times New Roman" w:hAnsi="Times New Roman" w:cs="Times New Roman"/>
          <w:sz w:val="26"/>
          <w:szCs w:val="26"/>
        </w:rPr>
      </w:pPr>
      <w:r w:rsidRPr="00E75BFD">
        <w:rPr>
          <w:rFonts w:ascii="Times New Roman" w:hAnsi="Times New Roman" w:cs="Times New Roman"/>
          <w:b/>
          <w:bCs/>
          <w:sz w:val="26"/>
          <w:szCs w:val="26"/>
        </w:rPr>
        <w:t>Merchant:</w:t>
      </w:r>
    </w:p>
    <w:p w14:paraId="0DC570E1" w14:textId="55DCAB11" w:rsidR="003C79CE" w:rsidRPr="00E75BFD" w:rsidRDefault="005C09C5" w:rsidP="002C24CD">
      <w:pPr>
        <w:ind w:left="720"/>
        <w:jc w:val="both"/>
        <w:rPr>
          <w:rFonts w:ascii="Times New Roman" w:hAnsi="Times New Roman" w:cs="Times New Roman"/>
          <w:sz w:val="26"/>
          <w:szCs w:val="26"/>
        </w:rPr>
      </w:pPr>
      <w:r w:rsidRPr="00E75BFD">
        <w:rPr>
          <w:rFonts w:ascii="Times New Roman" w:hAnsi="Times New Roman" w:cs="Times New Roman"/>
          <w:sz w:val="26"/>
          <w:szCs w:val="26"/>
        </w:rPr>
        <w:t>Đăng nhập → thêm/chỉnh sửa/xóa sản phẩm → xem đơn liên quan → theo dõi đánh giá.</w:t>
      </w:r>
    </w:p>
    <w:p w14:paraId="6A882999" w14:textId="5BEF5943" w:rsidR="003C79CE" w:rsidRPr="00E75BFD" w:rsidRDefault="003C79CE"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e) </w:t>
      </w:r>
      <w:r w:rsidR="002C24CD" w:rsidRPr="00E75BFD">
        <w:rPr>
          <w:rFonts w:ascii="Times New Roman" w:hAnsi="Times New Roman" w:cs="Times New Roman"/>
          <w:b/>
          <w:bCs/>
          <w:sz w:val="26"/>
          <w:szCs w:val="26"/>
        </w:rPr>
        <w:t>Giám sát, báo cáo và cải tiến liên tục</w:t>
      </w:r>
    </w:p>
    <w:p w14:paraId="10BAE142" w14:textId="21ED4721" w:rsidR="002C24CD" w:rsidRPr="00E75BFD" w:rsidRDefault="002C24CD"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t>Giám sát quá trình thực thi kiểm thử:</w:t>
      </w:r>
    </w:p>
    <w:p w14:paraId="6C60556D" w14:textId="77777777" w:rsidR="002C24CD" w:rsidRPr="00E75BFD" w:rsidRDefault="002C24CD" w:rsidP="00957E81">
      <w:pPr>
        <w:pStyle w:val="ListParagraph"/>
        <w:numPr>
          <w:ilvl w:val="0"/>
          <w:numId w:val="164"/>
        </w:numPr>
        <w:ind w:left="1080"/>
        <w:jc w:val="both"/>
        <w:rPr>
          <w:rFonts w:ascii="Times New Roman" w:hAnsi="Times New Roman" w:cs="Times New Roman"/>
          <w:sz w:val="26"/>
          <w:szCs w:val="26"/>
        </w:rPr>
      </w:pPr>
      <w:r w:rsidRPr="00E75BFD">
        <w:rPr>
          <w:rFonts w:ascii="Times New Roman" w:hAnsi="Times New Roman" w:cs="Times New Roman"/>
          <w:sz w:val="26"/>
          <w:szCs w:val="26"/>
        </w:rPr>
        <w:t>Duy trì bảng tổng hợp: số lượng test case, trạng thái thực thi, tỷ lệ Pass/Fail theo module.</w:t>
      </w:r>
    </w:p>
    <w:p w14:paraId="46BA2480" w14:textId="77777777" w:rsidR="002C24CD" w:rsidRPr="00E75BFD" w:rsidRDefault="002C24CD" w:rsidP="00957E81">
      <w:pPr>
        <w:pStyle w:val="ListParagraph"/>
        <w:numPr>
          <w:ilvl w:val="0"/>
          <w:numId w:val="164"/>
        </w:numPr>
        <w:ind w:left="1080"/>
        <w:jc w:val="both"/>
        <w:rPr>
          <w:rFonts w:ascii="Times New Roman" w:hAnsi="Times New Roman" w:cs="Times New Roman"/>
          <w:sz w:val="26"/>
          <w:szCs w:val="26"/>
        </w:rPr>
      </w:pPr>
      <w:r w:rsidRPr="00E75BFD">
        <w:rPr>
          <w:rFonts w:ascii="Times New Roman" w:hAnsi="Times New Roman" w:cs="Times New Roman"/>
          <w:sz w:val="26"/>
          <w:szCs w:val="26"/>
        </w:rPr>
        <w:t>Theo dõi lỗi theo mức độ nghiêm trọng và module để xác định “điểm nóng”.</w:t>
      </w:r>
    </w:p>
    <w:p w14:paraId="6E170FC0" w14:textId="0E988402" w:rsidR="002C24CD" w:rsidRPr="00E75BFD" w:rsidRDefault="002C24CD" w:rsidP="00957E81">
      <w:pPr>
        <w:pStyle w:val="ListParagraph"/>
        <w:numPr>
          <w:ilvl w:val="0"/>
          <w:numId w:val="153"/>
        </w:numPr>
        <w:jc w:val="both"/>
        <w:rPr>
          <w:rFonts w:ascii="Times New Roman" w:hAnsi="Times New Roman" w:cs="Times New Roman"/>
          <w:sz w:val="26"/>
          <w:szCs w:val="26"/>
        </w:rPr>
      </w:pPr>
      <w:r w:rsidRPr="00E75BFD">
        <w:rPr>
          <w:rFonts w:ascii="Times New Roman" w:hAnsi="Times New Roman" w:cs="Times New Roman"/>
          <w:b/>
          <w:bCs/>
          <w:sz w:val="26"/>
          <w:szCs w:val="26"/>
        </w:rPr>
        <w:lastRenderedPageBreak/>
        <w:t>Test Summary Report:</w:t>
      </w:r>
    </w:p>
    <w:p w14:paraId="05C41D02" w14:textId="77777777" w:rsidR="002C24CD" w:rsidRPr="00E75BFD" w:rsidRDefault="002C24CD" w:rsidP="00957E81">
      <w:pPr>
        <w:pStyle w:val="ListParagraph"/>
        <w:numPr>
          <w:ilvl w:val="0"/>
          <w:numId w:val="165"/>
        </w:numPr>
        <w:ind w:left="1080"/>
        <w:jc w:val="both"/>
        <w:rPr>
          <w:rFonts w:ascii="Times New Roman" w:hAnsi="Times New Roman" w:cs="Times New Roman"/>
          <w:sz w:val="26"/>
          <w:szCs w:val="26"/>
        </w:rPr>
      </w:pPr>
      <w:r w:rsidRPr="00E75BFD">
        <w:rPr>
          <w:rFonts w:ascii="Times New Roman" w:hAnsi="Times New Roman" w:cs="Times New Roman"/>
          <w:sz w:val="26"/>
          <w:szCs w:val="26"/>
        </w:rPr>
        <w:t>Mô tả phạm vi kiểm thử đã thực hiện.</w:t>
      </w:r>
    </w:p>
    <w:p w14:paraId="4F998AB3" w14:textId="77777777" w:rsidR="002C24CD" w:rsidRPr="00E75BFD" w:rsidRDefault="002C24CD" w:rsidP="00957E81">
      <w:pPr>
        <w:pStyle w:val="ListParagraph"/>
        <w:numPr>
          <w:ilvl w:val="0"/>
          <w:numId w:val="165"/>
        </w:numPr>
        <w:ind w:left="1080"/>
        <w:jc w:val="both"/>
        <w:rPr>
          <w:rFonts w:ascii="Times New Roman" w:hAnsi="Times New Roman" w:cs="Times New Roman"/>
          <w:sz w:val="26"/>
          <w:szCs w:val="26"/>
        </w:rPr>
      </w:pPr>
      <w:r w:rsidRPr="00E75BFD">
        <w:rPr>
          <w:rFonts w:ascii="Times New Roman" w:hAnsi="Times New Roman" w:cs="Times New Roman"/>
          <w:sz w:val="26"/>
          <w:szCs w:val="26"/>
        </w:rPr>
        <w:t>Thống kê số lượng test case, tỷ lệ pass, số lượng lỗi theo mức độ nghiêm trọng.</w:t>
      </w:r>
    </w:p>
    <w:p w14:paraId="506ADEFA" w14:textId="77777777" w:rsidR="002C24CD" w:rsidRPr="00E75BFD" w:rsidRDefault="002C24CD" w:rsidP="00957E81">
      <w:pPr>
        <w:pStyle w:val="ListParagraph"/>
        <w:numPr>
          <w:ilvl w:val="0"/>
          <w:numId w:val="165"/>
        </w:numPr>
        <w:ind w:left="1080"/>
        <w:jc w:val="both"/>
        <w:rPr>
          <w:rFonts w:ascii="Times New Roman" w:hAnsi="Times New Roman" w:cs="Times New Roman"/>
          <w:sz w:val="26"/>
          <w:szCs w:val="26"/>
        </w:rPr>
      </w:pPr>
      <w:r w:rsidRPr="00E75BFD">
        <w:rPr>
          <w:rFonts w:ascii="Times New Roman" w:hAnsi="Times New Roman" w:cs="Times New Roman"/>
          <w:sz w:val="26"/>
          <w:szCs w:val="26"/>
        </w:rPr>
        <w:t>Đưa ra đánh giá tổng quan về chất lượng hệ thống và mức độ sẵn sàng cho demo/chấp nhận.</w:t>
      </w:r>
    </w:p>
    <w:p w14:paraId="41D101F5" w14:textId="38E9116E" w:rsidR="003C79CE" w:rsidRPr="00E75BFD" w:rsidRDefault="002C24CD" w:rsidP="00957E81">
      <w:pPr>
        <w:pStyle w:val="ListParagraph"/>
        <w:numPr>
          <w:ilvl w:val="0"/>
          <w:numId w:val="165"/>
        </w:numPr>
        <w:ind w:left="1080"/>
        <w:jc w:val="both"/>
        <w:rPr>
          <w:rFonts w:ascii="Times New Roman" w:hAnsi="Times New Roman" w:cs="Times New Roman"/>
          <w:sz w:val="26"/>
          <w:szCs w:val="26"/>
        </w:rPr>
      </w:pPr>
      <w:r w:rsidRPr="00E75BFD">
        <w:rPr>
          <w:rFonts w:ascii="Times New Roman" w:hAnsi="Times New Roman" w:cs="Times New Roman"/>
          <w:sz w:val="26"/>
          <w:szCs w:val="26"/>
        </w:rPr>
        <w:t>Đề xuất hướng cải tiến nếu hệ thống được triển khai trong môi trường thực tế.</w:t>
      </w:r>
    </w:p>
    <w:p w14:paraId="3E5335D4" w14:textId="77777777" w:rsidR="002C24CD" w:rsidRPr="00E75BFD" w:rsidRDefault="002C24CD" w:rsidP="002C24CD">
      <w:pPr>
        <w:pStyle w:val="ListParagraph"/>
        <w:ind w:left="1080"/>
        <w:jc w:val="both"/>
        <w:rPr>
          <w:rFonts w:ascii="Times New Roman" w:hAnsi="Times New Roman" w:cs="Times New Roman"/>
          <w:sz w:val="26"/>
          <w:szCs w:val="26"/>
        </w:rPr>
      </w:pPr>
    </w:p>
    <w:p w14:paraId="0A44ED19" w14:textId="16FC791B" w:rsidR="003C79CE" w:rsidRPr="00E75BFD" w:rsidRDefault="003C79CE" w:rsidP="002C24CD">
      <w:pPr>
        <w:jc w:val="both"/>
        <w:rPr>
          <w:rFonts w:ascii="Times New Roman" w:hAnsi="Times New Roman" w:cs="Times New Roman"/>
          <w:b/>
          <w:bCs/>
          <w:sz w:val="26"/>
          <w:szCs w:val="26"/>
        </w:rPr>
      </w:pPr>
      <w:r w:rsidRPr="00E75BFD">
        <w:rPr>
          <w:rFonts w:ascii="Times New Roman" w:hAnsi="Times New Roman" w:cs="Times New Roman"/>
          <w:b/>
          <w:bCs/>
          <w:sz w:val="26"/>
          <w:szCs w:val="26"/>
        </w:rPr>
        <w:t xml:space="preserve">1.4.4. </w:t>
      </w:r>
      <w:r w:rsidR="002C24CD" w:rsidRPr="00E75BFD">
        <w:rPr>
          <w:rFonts w:ascii="Times New Roman" w:hAnsi="Times New Roman" w:cs="Times New Roman"/>
          <w:b/>
          <w:bCs/>
          <w:sz w:val="26"/>
          <w:szCs w:val="26"/>
        </w:rPr>
        <w:t>Quản lý tiến độ, rủi ro và điều chỉnh kế hoạch</w:t>
      </w:r>
    </w:p>
    <w:p w14:paraId="11488A70" w14:textId="3C1730EA" w:rsidR="003C79CE" w:rsidRPr="00E75BFD" w:rsidRDefault="002C24CD" w:rsidP="002C24CD">
      <w:pPr>
        <w:jc w:val="both"/>
        <w:rPr>
          <w:rFonts w:ascii="Times New Roman" w:hAnsi="Times New Roman" w:cs="Times New Roman"/>
          <w:sz w:val="26"/>
          <w:szCs w:val="26"/>
        </w:rPr>
      </w:pPr>
      <w:r w:rsidRPr="00E75BFD">
        <w:rPr>
          <w:rFonts w:ascii="Times New Roman" w:hAnsi="Times New Roman" w:cs="Times New Roman"/>
          <w:sz w:val="26"/>
          <w:szCs w:val="26"/>
        </w:rPr>
        <w:t>Để đảm bảo dự án được hoàn thành đúng thời hạn và đạt chất lượng chấp nhận được, nhóm thiết lập một số nguyên tắc quản lý</w:t>
      </w:r>
      <w:r w:rsidR="003C79CE" w:rsidRPr="00E75BFD">
        <w:rPr>
          <w:rFonts w:ascii="Times New Roman" w:hAnsi="Times New Roman" w:cs="Times New Roman"/>
          <w:sz w:val="26"/>
          <w:szCs w:val="26"/>
        </w:rPr>
        <w:t>:</w:t>
      </w:r>
    </w:p>
    <w:p w14:paraId="514AE866" w14:textId="781DA74D" w:rsidR="002C24CD" w:rsidRPr="00E75BFD" w:rsidRDefault="002C24CD" w:rsidP="00957E81">
      <w:pPr>
        <w:pStyle w:val="ListParagraph"/>
        <w:numPr>
          <w:ilvl w:val="0"/>
          <w:numId w:val="153"/>
        </w:numPr>
        <w:jc w:val="both"/>
        <w:rPr>
          <w:rFonts w:ascii="Times New Roman" w:hAnsi="Times New Roman" w:cs="Times New Roman"/>
          <w:b/>
          <w:bCs/>
          <w:sz w:val="26"/>
          <w:szCs w:val="26"/>
        </w:rPr>
      </w:pPr>
      <w:r w:rsidRPr="00E75BFD">
        <w:rPr>
          <w:rFonts w:ascii="Times New Roman" w:hAnsi="Times New Roman" w:cs="Times New Roman"/>
          <w:b/>
          <w:bCs/>
          <w:sz w:val="26"/>
          <w:szCs w:val="26"/>
        </w:rPr>
        <w:t>Quản lý tiến độ:</w:t>
      </w:r>
    </w:p>
    <w:p w14:paraId="41C274DC" w14:textId="77777777" w:rsidR="002C24CD" w:rsidRPr="00E75BFD" w:rsidRDefault="002C24CD" w:rsidP="00957E81">
      <w:pPr>
        <w:pStyle w:val="ListParagraph"/>
        <w:numPr>
          <w:ilvl w:val="0"/>
          <w:numId w:val="166"/>
        </w:numPr>
        <w:ind w:left="1080"/>
        <w:jc w:val="both"/>
        <w:rPr>
          <w:rFonts w:ascii="Times New Roman" w:hAnsi="Times New Roman" w:cs="Times New Roman"/>
          <w:sz w:val="26"/>
          <w:szCs w:val="26"/>
        </w:rPr>
      </w:pPr>
      <w:r w:rsidRPr="00E75BFD">
        <w:rPr>
          <w:rFonts w:ascii="Times New Roman" w:hAnsi="Times New Roman" w:cs="Times New Roman"/>
          <w:sz w:val="26"/>
          <w:szCs w:val="26"/>
        </w:rPr>
        <w:t xml:space="preserve">Sử dụng bảng nhiệm vụ (Kanban board/Trello/GitHub Projects) để theo dõi các trạng thái: </w:t>
      </w:r>
      <w:r w:rsidRPr="00E75BFD">
        <w:rPr>
          <w:rFonts w:ascii="Times New Roman" w:hAnsi="Times New Roman" w:cs="Times New Roman"/>
          <w:b/>
          <w:bCs/>
          <w:sz w:val="26"/>
          <w:szCs w:val="26"/>
        </w:rPr>
        <w:t>To Do – In Progress – In Review – Done</w:t>
      </w:r>
      <w:r w:rsidRPr="00E75BFD">
        <w:rPr>
          <w:rFonts w:ascii="Times New Roman" w:hAnsi="Times New Roman" w:cs="Times New Roman"/>
          <w:sz w:val="26"/>
          <w:szCs w:val="26"/>
        </w:rPr>
        <w:t>.</w:t>
      </w:r>
    </w:p>
    <w:p w14:paraId="04D58F23" w14:textId="3645F927" w:rsidR="002C24CD" w:rsidRPr="00E75BFD" w:rsidRDefault="002C24CD" w:rsidP="00957E81">
      <w:pPr>
        <w:pStyle w:val="ListParagraph"/>
        <w:numPr>
          <w:ilvl w:val="0"/>
          <w:numId w:val="166"/>
        </w:numPr>
        <w:ind w:left="1080"/>
        <w:jc w:val="both"/>
        <w:rPr>
          <w:rFonts w:ascii="Times New Roman" w:hAnsi="Times New Roman" w:cs="Times New Roman"/>
          <w:sz w:val="26"/>
          <w:szCs w:val="26"/>
        </w:rPr>
      </w:pPr>
      <w:r w:rsidRPr="00E75BFD">
        <w:rPr>
          <w:rFonts w:ascii="Times New Roman" w:hAnsi="Times New Roman" w:cs="Times New Roman"/>
          <w:sz w:val="26"/>
          <w:szCs w:val="26"/>
        </w:rPr>
        <w:t>Tổ chức các buổi họp nhóm định kỳ (ví dụ: 1–2 lần mỗi tuần) để cập nhật tiến độ và phân bổ lại khối lượng công việc khi cần thiết.</w:t>
      </w:r>
    </w:p>
    <w:p w14:paraId="42270283" w14:textId="77777777" w:rsidR="002C24CD" w:rsidRPr="00E75BFD" w:rsidRDefault="002C24CD" w:rsidP="002C24CD">
      <w:pPr>
        <w:jc w:val="both"/>
        <w:rPr>
          <w:rFonts w:ascii="Times New Roman" w:hAnsi="Times New Roman" w:cs="Times New Roman"/>
          <w:sz w:val="26"/>
          <w:szCs w:val="26"/>
        </w:rPr>
      </w:pPr>
    </w:p>
    <w:p w14:paraId="0FE0E50B" w14:textId="3AEBCC7A" w:rsidR="002C24CD" w:rsidRPr="00E75BFD" w:rsidRDefault="002C24CD" w:rsidP="00957E81">
      <w:pPr>
        <w:pStyle w:val="ListParagraph"/>
        <w:numPr>
          <w:ilvl w:val="0"/>
          <w:numId w:val="153"/>
        </w:numPr>
        <w:jc w:val="both"/>
        <w:rPr>
          <w:rFonts w:ascii="Times New Roman" w:hAnsi="Times New Roman" w:cs="Times New Roman"/>
          <w:b/>
          <w:bCs/>
          <w:sz w:val="26"/>
          <w:szCs w:val="26"/>
        </w:rPr>
      </w:pPr>
      <w:r w:rsidRPr="00E75BFD">
        <w:rPr>
          <w:rFonts w:ascii="Times New Roman" w:hAnsi="Times New Roman" w:cs="Times New Roman"/>
          <w:b/>
          <w:bCs/>
          <w:sz w:val="26"/>
          <w:szCs w:val="26"/>
        </w:rPr>
        <w:t>Quản lý rủi ro:</w:t>
      </w:r>
    </w:p>
    <w:p w14:paraId="41BF9ABB" w14:textId="77777777" w:rsidR="002C24CD" w:rsidRPr="00E75BFD" w:rsidRDefault="002C24CD" w:rsidP="00957E81">
      <w:pPr>
        <w:pStyle w:val="ListParagraph"/>
        <w:numPr>
          <w:ilvl w:val="0"/>
          <w:numId w:val="167"/>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Rủi ro thời gian:</w:t>
      </w:r>
      <w:r w:rsidRPr="00E75BFD">
        <w:rPr>
          <w:rFonts w:ascii="Times New Roman" w:hAnsi="Times New Roman" w:cs="Times New Roman"/>
          <w:sz w:val="26"/>
          <w:szCs w:val="26"/>
        </w:rPr>
        <w:t xml:space="preserve"> nhiều môn học và bài kiểm tra khác → </w:t>
      </w:r>
      <w:r w:rsidRPr="00E75BFD">
        <w:rPr>
          <w:rFonts w:ascii="Times New Roman" w:hAnsi="Times New Roman" w:cs="Times New Roman"/>
          <w:i/>
          <w:iCs/>
          <w:sz w:val="26"/>
          <w:szCs w:val="26"/>
        </w:rPr>
        <w:t>biện pháp giảm thiểu:</w:t>
      </w:r>
      <w:r w:rsidRPr="00E75BFD">
        <w:rPr>
          <w:rFonts w:ascii="Times New Roman" w:hAnsi="Times New Roman" w:cs="Times New Roman"/>
          <w:sz w:val="26"/>
          <w:szCs w:val="26"/>
        </w:rPr>
        <w:t xml:space="preserve"> ưu tiên hoàn thành các luồng nghiệp vụ cốt lõi trước; những tính năng ưu tiên thấp có thể hoãn lại.</w:t>
      </w:r>
    </w:p>
    <w:p w14:paraId="6E9FD990" w14:textId="77777777" w:rsidR="002C24CD" w:rsidRPr="00E75BFD" w:rsidRDefault="002C24CD" w:rsidP="00957E81">
      <w:pPr>
        <w:pStyle w:val="ListParagraph"/>
        <w:numPr>
          <w:ilvl w:val="0"/>
          <w:numId w:val="167"/>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Rủi ro kỹ thuật:</w:t>
      </w:r>
      <w:r w:rsidRPr="00E75BFD">
        <w:rPr>
          <w:rFonts w:ascii="Times New Roman" w:hAnsi="Times New Roman" w:cs="Times New Roman"/>
          <w:sz w:val="26"/>
          <w:szCs w:val="26"/>
        </w:rPr>
        <w:t xml:space="preserve"> thiếu kinh nghiệm với Cypress, JMeter, CI/CD → </w:t>
      </w:r>
      <w:r w:rsidRPr="00E75BFD">
        <w:rPr>
          <w:rFonts w:ascii="Times New Roman" w:hAnsi="Times New Roman" w:cs="Times New Roman"/>
          <w:i/>
          <w:iCs/>
          <w:sz w:val="26"/>
          <w:szCs w:val="26"/>
        </w:rPr>
        <w:t>biện pháp giảm thiểu:</w:t>
      </w:r>
      <w:r w:rsidRPr="00E75BFD">
        <w:rPr>
          <w:rFonts w:ascii="Times New Roman" w:hAnsi="Times New Roman" w:cs="Times New Roman"/>
          <w:sz w:val="26"/>
          <w:szCs w:val="26"/>
        </w:rPr>
        <w:t xml:space="preserve"> bắt đầu từ các ví dụ đơn giản; mỗi thành viên chuyên sâu vào một công cụ và chia sẻ kiến thức cho nhóm.</w:t>
      </w:r>
    </w:p>
    <w:p w14:paraId="056A5D28" w14:textId="77777777" w:rsidR="002C24CD" w:rsidRPr="00E75BFD" w:rsidRDefault="002C24CD" w:rsidP="00957E81">
      <w:pPr>
        <w:pStyle w:val="ListParagraph"/>
        <w:numPr>
          <w:ilvl w:val="0"/>
          <w:numId w:val="167"/>
        </w:numPr>
        <w:ind w:left="1080"/>
        <w:jc w:val="both"/>
        <w:rPr>
          <w:rFonts w:ascii="Times New Roman" w:hAnsi="Times New Roman" w:cs="Times New Roman"/>
          <w:sz w:val="26"/>
          <w:szCs w:val="26"/>
        </w:rPr>
      </w:pPr>
      <w:r w:rsidRPr="00E75BFD">
        <w:rPr>
          <w:rFonts w:ascii="Times New Roman" w:hAnsi="Times New Roman" w:cs="Times New Roman"/>
          <w:b/>
          <w:bCs/>
          <w:sz w:val="26"/>
          <w:szCs w:val="26"/>
        </w:rPr>
        <w:t>Rủi ro phát hiện lỗi muộn:</w:t>
      </w:r>
      <w:r w:rsidRPr="00E75BFD">
        <w:rPr>
          <w:rFonts w:ascii="Times New Roman" w:hAnsi="Times New Roman" w:cs="Times New Roman"/>
          <w:sz w:val="26"/>
          <w:szCs w:val="26"/>
        </w:rPr>
        <w:t xml:space="preserve"> lỗi được tìm thấy gần thời hạn → </w:t>
      </w:r>
      <w:r w:rsidRPr="00E75BFD">
        <w:rPr>
          <w:rFonts w:ascii="Times New Roman" w:hAnsi="Times New Roman" w:cs="Times New Roman"/>
          <w:i/>
          <w:iCs/>
          <w:sz w:val="26"/>
          <w:szCs w:val="26"/>
        </w:rPr>
        <w:t>biện pháp giảm thiểu:</w:t>
      </w:r>
      <w:r w:rsidRPr="00E75BFD">
        <w:rPr>
          <w:rFonts w:ascii="Times New Roman" w:hAnsi="Times New Roman" w:cs="Times New Roman"/>
          <w:sz w:val="26"/>
          <w:szCs w:val="26"/>
        </w:rPr>
        <w:t xml:space="preserve"> kiểm thử sớm và chạy regression nhỏ sau mỗi Sprint.</w:t>
      </w:r>
    </w:p>
    <w:p w14:paraId="5C84741D" w14:textId="70138AB0" w:rsidR="002C24CD" w:rsidRPr="00E75BFD" w:rsidRDefault="002C24CD" w:rsidP="002C24CD">
      <w:pPr>
        <w:jc w:val="both"/>
        <w:rPr>
          <w:rFonts w:ascii="Times New Roman" w:hAnsi="Times New Roman" w:cs="Times New Roman"/>
          <w:sz w:val="26"/>
          <w:szCs w:val="26"/>
        </w:rPr>
      </w:pPr>
    </w:p>
    <w:p w14:paraId="6067594B" w14:textId="6FF92F3A" w:rsidR="002C24CD" w:rsidRPr="00E75BFD" w:rsidRDefault="002C24CD" w:rsidP="00957E81">
      <w:pPr>
        <w:pStyle w:val="ListParagraph"/>
        <w:numPr>
          <w:ilvl w:val="0"/>
          <w:numId w:val="153"/>
        </w:numPr>
        <w:jc w:val="both"/>
        <w:rPr>
          <w:rFonts w:ascii="Times New Roman" w:hAnsi="Times New Roman" w:cs="Times New Roman"/>
          <w:b/>
          <w:bCs/>
          <w:sz w:val="26"/>
          <w:szCs w:val="26"/>
        </w:rPr>
      </w:pPr>
      <w:r w:rsidRPr="00E75BFD">
        <w:rPr>
          <w:rFonts w:ascii="Times New Roman" w:hAnsi="Times New Roman" w:cs="Times New Roman"/>
          <w:b/>
          <w:bCs/>
          <w:sz w:val="26"/>
          <w:szCs w:val="26"/>
        </w:rPr>
        <w:t>Điều chỉnh kế hoạch:</w:t>
      </w:r>
    </w:p>
    <w:p w14:paraId="77D98D80" w14:textId="77777777" w:rsidR="002C24CD" w:rsidRPr="00E75BFD" w:rsidRDefault="002C24CD" w:rsidP="00957E81">
      <w:pPr>
        <w:pStyle w:val="ListParagraph"/>
        <w:numPr>
          <w:ilvl w:val="0"/>
          <w:numId w:val="168"/>
        </w:numPr>
        <w:ind w:left="1080"/>
        <w:jc w:val="both"/>
        <w:rPr>
          <w:rFonts w:ascii="Times New Roman" w:hAnsi="Times New Roman" w:cs="Times New Roman"/>
          <w:sz w:val="26"/>
          <w:szCs w:val="26"/>
        </w:rPr>
      </w:pPr>
      <w:r w:rsidRPr="00E75BFD">
        <w:rPr>
          <w:rFonts w:ascii="Times New Roman" w:hAnsi="Times New Roman" w:cs="Times New Roman"/>
          <w:sz w:val="26"/>
          <w:szCs w:val="26"/>
        </w:rPr>
        <w:t>Nếu một Sprint không hoàn thành toàn bộ công việc đã lên kế hoạch, các mục có mức ưu tiên thấp có thể được chuyển sang Sprint tiếp theo hoặc cắt giảm.</w:t>
      </w:r>
    </w:p>
    <w:p w14:paraId="70165FFB" w14:textId="77777777" w:rsidR="002C24CD" w:rsidRPr="00E75BFD" w:rsidRDefault="002C24CD" w:rsidP="00957E81">
      <w:pPr>
        <w:pStyle w:val="ListParagraph"/>
        <w:numPr>
          <w:ilvl w:val="0"/>
          <w:numId w:val="168"/>
        </w:numPr>
        <w:ind w:left="1080"/>
        <w:jc w:val="both"/>
        <w:rPr>
          <w:rFonts w:ascii="Times New Roman" w:hAnsi="Times New Roman" w:cs="Times New Roman"/>
          <w:sz w:val="26"/>
          <w:szCs w:val="26"/>
        </w:rPr>
      </w:pPr>
      <w:r w:rsidRPr="00E75BFD">
        <w:rPr>
          <w:rFonts w:ascii="Times New Roman" w:hAnsi="Times New Roman" w:cs="Times New Roman"/>
          <w:sz w:val="26"/>
          <w:szCs w:val="26"/>
        </w:rPr>
        <w:t>Luôn đảm bảo có một phiên bản ổn định sẵn sàng để trình bày, ngay cả khi không triển khai được 100% các ý tưởng ban đầu.</w:t>
      </w:r>
    </w:p>
    <w:p w14:paraId="71678247" w14:textId="2CAC8CE1" w:rsidR="003C79CE" w:rsidRPr="00E75BFD" w:rsidRDefault="003C79CE" w:rsidP="002C24CD">
      <w:pPr>
        <w:rPr>
          <w:rFonts w:ascii="Times New Roman" w:hAnsi="Times New Roman" w:cs="Times New Roman"/>
          <w:sz w:val="26"/>
          <w:szCs w:val="26"/>
        </w:rPr>
      </w:pPr>
    </w:p>
    <w:p w14:paraId="1CCF5625" w14:textId="77777777" w:rsidR="00573C94" w:rsidRPr="00E75BFD" w:rsidRDefault="00573C94" w:rsidP="00573C94">
      <w:pPr>
        <w:rPr>
          <w:rFonts w:ascii="Times New Roman" w:hAnsi="Times New Roman" w:cs="Times New Roman"/>
          <w:sz w:val="26"/>
          <w:szCs w:val="26"/>
        </w:rPr>
      </w:pPr>
    </w:p>
    <w:p w14:paraId="32242C07" w14:textId="0D9B9880" w:rsidR="00862189" w:rsidRPr="00E75BFD" w:rsidRDefault="00862189" w:rsidP="00ED6D50">
      <w:pPr>
        <w:jc w:val="both"/>
        <w:rPr>
          <w:rFonts w:ascii="Times New Roman" w:hAnsi="Times New Roman" w:cs="Times New Roman"/>
          <w:sz w:val="26"/>
          <w:szCs w:val="26"/>
        </w:rPr>
      </w:pPr>
    </w:p>
    <w:bookmarkEnd w:id="3"/>
    <w:p w14:paraId="10251AB0" w14:textId="74B4D71E" w:rsidR="00E97073" w:rsidRPr="00E75BFD" w:rsidRDefault="003615F1" w:rsidP="00850CC2">
      <w:pPr>
        <w:pStyle w:val="Heading1"/>
      </w:pPr>
      <w:r w:rsidRPr="00E75BFD">
        <w:lastRenderedPageBreak/>
        <w:t>CHƯƠNG 2: KỊCH BẢN NGHIỆP VỤ VÀ PHÂN TÍCH HỆ THỐNG</w:t>
      </w:r>
    </w:p>
    <w:p w14:paraId="0CCCFAE2" w14:textId="7FBD5097" w:rsidR="002C5CC1" w:rsidRPr="00E75BFD" w:rsidRDefault="003615F1" w:rsidP="00957E81">
      <w:pPr>
        <w:pStyle w:val="Heading2"/>
        <w:numPr>
          <w:ilvl w:val="1"/>
          <w:numId w:val="42"/>
        </w:numPr>
        <w:rPr>
          <w:lang w:val="vi-VN"/>
        </w:rPr>
      </w:pPr>
      <w:r w:rsidRPr="00E75BFD">
        <w:rPr>
          <w:lang w:val="vi-VN"/>
        </w:rPr>
        <w:t>Giới thiệu</w:t>
      </w:r>
    </w:p>
    <w:p w14:paraId="33A08963" w14:textId="7DFC5801" w:rsidR="00514B3A" w:rsidRPr="00E75BFD" w:rsidRDefault="003615F1" w:rsidP="00514B3A">
      <w:pPr>
        <w:jc w:val="both"/>
        <w:rPr>
          <w:rFonts w:ascii="Times New Roman" w:hAnsi="Times New Roman" w:cs="Times New Roman"/>
          <w:sz w:val="26"/>
          <w:szCs w:val="26"/>
        </w:rPr>
      </w:pPr>
      <w:r w:rsidRPr="00E75BFD">
        <w:rPr>
          <w:rFonts w:ascii="Times New Roman" w:hAnsi="Times New Roman" w:cs="Times New Roman"/>
          <w:sz w:val="26"/>
          <w:szCs w:val="26"/>
        </w:rPr>
        <w:t>Chương này trình bày chi tiết việc phân tích và thiết kế hệ thống MERN Store. Dựa trên tổng quan dự án ở Chương 1, chúng tôi đi sâu vào các kịch bản nghiệp vụ, yêu cầu người dùng và kiến trúc hệ thống. Phân tích này đóng vai trò là nền tảng cho giai đoạn kiểm thử tiếp theo, đảm bảo tất cả yêu cầu chức năng và phi chức năng đều được đáp ứng</w:t>
      </w:r>
    </w:p>
    <w:p w14:paraId="0A1DB031" w14:textId="33E2A08F" w:rsidR="00836CDC" w:rsidRPr="00E75BFD" w:rsidRDefault="003615F1" w:rsidP="00957E81">
      <w:pPr>
        <w:pStyle w:val="Heading2"/>
        <w:numPr>
          <w:ilvl w:val="1"/>
          <w:numId w:val="42"/>
        </w:numPr>
        <w:rPr>
          <w:lang w:val="vi-VN"/>
        </w:rPr>
      </w:pPr>
      <w:r w:rsidRPr="00E75BFD">
        <w:rPr>
          <w:lang w:val="vi-VN"/>
        </w:rPr>
        <w:t>Thiết kế Hệ thống</w:t>
      </w:r>
    </w:p>
    <w:p w14:paraId="59751166" w14:textId="67793DAB" w:rsidR="001E2A78" w:rsidRPr="00E75BFD" w:rsidRDefault="00AB477A" w:rsidP="00957E81">
      <w:pPr>
        <w:pStyle w:val="Heading3"/>
        <w:numPr>
          <w:ilvl w:val="2"/>
          <w:numId w:val="42"/>
        </w:numPr>
        <w:rPr>
          <w:lang w:val="vi-VN"/>
        </w:rPr>
      </w:pPr>
      <w:r w:rsidRPr="00E75BFD">
        <w:rPr>
          <w:lang w:val="vi-VN"/>
        </w:rPr>
        <w:t xml:space="preserve"> </w:t>
      </w:r>
      <w:r w:rsidR="003615F1" w:rsidRPr="00E75BFD">
        <w:rPr>
          <w:lang w:val="vi-VN"/>
        </w:rPr>
        <w:t>Sơ đồ Quy trình Nghiệp vụ (Business Process Diagram)</w:t>
      </w:r>
    </w:p>
    <w:p w14:paraId="58FA0F32" w14:textId="31046FE3" w:rsidR="006A713F" w:rsidRPr="00E75BFD" w:rsidRDefault="003615F1" w:rsidP="00957E81">
      <w:pPr>
        <w:pStyle w:val="ListParagraph"/>
        <w:numPr>
          <w:ilvl w:val="0"/>
          <w:numId w:val="67"/>
        </w:numPr>
        <w:rPr>
          <w:rFonts w:ascii="Times New Roman" w:hAnsi="Times New Roman" w:cs="Times New Roman"/>
          <w:b/>
          <w:bCs/>
          <w:sz w:val="26"/>
          <w:szCs w:val="26"/>
        </w:rPr>
      </w:pPr>
      <w:r w:rsidRPr="00E75BFD">
        <w:rPr>
          <w:rFonts w:ascii="Times New Roman" w:hAnsi="Times New Roman" w:cs="Times New Roman"/>
          <w:b/>
          <w:bCs/>
          <w:sz w:val="26"/>
          <w:szCs w:val="26"/>
        </w:rPr>
        <w:t>Sơ đồ Quy trình Nghiệp vụ (Business Process Diagram)</w:t>
      </w:r>
    </w:p>
    <w:p w14:paraId="10303C02" w14:textId="77777777" w:rsidR="00A25F07" w:rsidRPr="00E75BFD" w:rsidRDefault="001E2A78" w:rsidP="00A25F07">
      <w:pPr>
        <w:jc w:val="center"/>
      </w:pPr>
      <w:r w:rsidRPr="00E75BFD">
        <w:rPr>
          <w:noProof/>
        </w:rPr>
        <w:drawing>
          <wp:inline distT="0" distB="0" distL="0" distR="0" wp14:anchorId="7AC81D3E" wp14:editId="12FE2778">
            <wp:extent cx="3322320" cy="6088068"/>
            <wp:effectExtent l="0" t="0" r="0" b="8255"/>
            <wp:docPr id="731667622"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0822" name="Picture 8" descr="A diagram of a flowchart&#10;&#10;AI-generated content may be incorrect."/>
                    <pic:cNvPicPr/>
                  </pic:nvPicPr>
                  <pic:blipFill rotWithShape="1">
                    <a:blip r:embed="rId14">
                      <a:extLst>
                        <a:ext uri="{28A0092B-C50C-407E-A947-70E740481C1C}">
                          <a14:useLocalDpi xmlns:a14="http://schemas.microsoft.com/office/drawing/2010/main" val="0"/>
                        </a:ext>
                      </a:extLst>
                    </a:blip>
                    <a:srcRect l="6767" t="1536" r="23789" b="16120"/>
                    <a:stretch>
                      <a:fillRect/>
                    </a:stretch>
                  </pic:blipFill>
                  <pic:spPr bwMode="auto">
                    <a:xfrm>
                      <a:off x="0" y="0"/>
                      <a:ext cx="3329159" cy="6100601"/>
                    </a:xfrm>
                    <a:prstGeom prst="rect">
                      <a:avLst/>
                    </a:prstGeom>
                    <a:ln>
                      <a:noFill/>
                    </a:ln>
                    <a:extLst>
                      <a:ext uri="{53640926-AAD7-44D8-BBD7-CCE9431645EC}">
                        <a14:shadowObscured xmlns:a14="http://schemas.microsoft.com/office/drawing/2010/main"/>
                      </a:ext>
                    </a:extLst>
                  </pic:spPr>
                </pic:pic>
              </a:graphicData>
            </a:graphic>
          </wp:inline>
        </w:drawing>
      </w:r>
    </w:p>
    <w:p w14:paraId="28BB411A" w14:textId="4FF24665" w:rsidR="003348AF" w:rsidRPr="00E75BFD" w:rsidRDefault="009E23D3" w:rsidP="009E23D3">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lastRenderedPageBreak/>
        <w:t>Hệ thống bắt đầu tại bước Đăng nhập/Đăng ký. Nếu người dùng chưa có tài khoản, họ phải đăng ký trước. Sau khi đăng nhập, hệ thống sẽ kiểm tra vai trò của người dùng:</w:t>
      </w:r>
    </w:p>
    <w:p w14:paraId="32BD3A45" w14:textId="47CB688E" w:rsidR="003348AF" w:rsidRPr="00E75BFD" w:rsidRDefault="009E23D3" w:rsidP="00957E81">
      <w:pPr>
        <w:pStyle w:val="NoSpacing"/>
        <w:numPr>
          <w:ilvl w:val="0"/>
          <w:numId w:val="67"/>
        </w:numPr>
        <w:spacing w:line="276" w:lineRule="auto"/>
        <w:rPr>
          <w:rFonts w:ascii="Times New Roman" w:hAnsi="Times New Roman" w:cs="Times New Roman"/>
          <w:b/>
          <w:bCs/>
          <w:sz w:val="26"/>
          <w:szCs w:val="26"/>
        </w:rPr>
      </w:pPr>
      <w:r w:rsidRPr="00E75BFD">
        <w:rPr>
          <w:rFonts w:ascii="Times New Roman" w:hAnsi="Times New Roman" w:cs="Times New Roman"/>
          <w:b/>
          <w:bCs/>
          <w:sz w:val="26"/>
          <w:szCs w:val="26"/>
        </w:rPr>
        <w:t>Nhánh Admin</w:t>
      </w:r>
    </w:p>
    <w:p w14:paraId="4901D4C8" w14:textId="56D9F2D1" w:rsidR="009E23D3" w:rsidRPr="00E75BFD" w:rsidRDefault="009E23D3" w:rsidP="00957E81">
      <w:pPr>
        <w:pStyle w:val="NoSpacing"/>
        <w:numPr>
          <w:ilvl w:val="0"/>
          <w:numId w:val="153"/>
        </w:numPr>
        <w:spacing w:line="276" w:lineRule="auto"/>
        <w:rPr>
          <w:rFonts w:ascii="Times New Roman" w:hAnsi="Times New Roman" w:cs="Times New Roman"/>
          <w:sz w:val="26"/>
          <w:szCs w:val="26"/>
        </w:rPr>
      </w:pPr>
      <w:r w:rsidRPr="00E75BFD">
        <w:rPr>
          <w:rFonts w:ascii="Times New Roman" w:hAnsi="Times New Roman" w:cs="Times New Roman"/>
          <w:sz w:val="26"/>
          <w:szCs w:val="26"/>
        </w:rPr>
        <w:t xml:space="preserve">Nếu người dùng là </w:t>
      </w:r>
      <w:r w:rsidRPr="00E75BFD">
        <w:rPr>
          <w:rFonts w:ascii="Times New Roman" w:hAnsi="Times New Roman" w:cs="Times New Roman"/>
          <w:b/>
          <w:bCs/>
          <w:sz w:val="26"/>
          <w:szCs w:val="26"/>
        </w:rPr>
        <w:t>Admin</w:t>
      </w:r>
      <w:r w:rsidRPr="00E75BFD">
        <w:rPr>
          <w:rFonts w:ascii="Times New Roman" w:hAnsi="Times New Roman" w:cs="Times New Roman"/>
          <w:sz w:val="26"/>
          <w:szCs w:val="26"/>
        </w:rPr>
        <w:t xml:space="preserve">, hệ thống hiển thị </w:t>
      </w:r>
      <w:r w:rsidRPr="00E75BFD">
        <w:rPr>
          <w:rFonts w:ascii="Times New Roman" w:hAnsi="Times New Roman" w:cs="Times New Roman"/>
          <w:b/>
          <w:bCs/>
          <w:sz w:val="26"/>
          <w:szCs w:val="26"/>
        </w:rPr>
        <w:t>Admin Dashboard</w:t>
      </w:r>
      <w:r w:rsidRPr="00E75BFD">
        <w:rPr>
          <w:rFonts w:ascii="Times New Roman" w:hAnsi="Times New Roman" w:cs="Times New Roman"/>
          <w:sz w:val="26"/>
          <w:szCs w:val="26"/>
        </w:rPr>
        <w:t>, nơi admin có thể lựa chọn nhiều module quản lý:</w:t>
      </w:r>
    </w:p>
    <w:p w14:paraId="664CDA9D" w14:textId="77777777" w:rsidR="009E23D3" w:rsidRPr="00E75BFD" w:rsidRDefault="009E23D3" w:rsidP="00957E81">
      <w:pPr>
        <w:pStyle w:val="NoSpacing"/>
        <w:numPr>
          <w:ilvl w:val="0"/>
          <w:numId w:val="169"/>
        </w:numPr>
        <w:spacing w:line="276" w:lineRule="auto"/>
        <w:ind w:left="1080"/>
        <w:rPr>
          <w:rFonts w:ascii="Times New Roman" w:hAnsi="Times New Roman" w:cs="Times New Roman"/>
          <w:sz w:val="26"/>
          <w:szCs w:val="26"/>
        </w:rPr>
      </w:pPr>
      <w:r w:rsidRPr="00E75BFD">
        <w:rPr>
          <w:rFonts w:ascii="Times New Roman" w:hAnsi="Times New Roman" w:cs="Times New Roman"/>
          <w:b/>
          <w:bCs/>
          <w:sz w:val="26"/>
          <w:szCs w:val="26"/>
        </w:rPr>
        <w:t>Quản lý Danh mục Sản phẩm</w:t>
      </w:r>
      <w:r w:rsidRPr="00E75BFD">
        <w:rPr>
          <w:rFonts w:ascii="Times New Roman" w:hAnsi="Times New Roman" w:cs="Times New Roman"/>
          <w:sz w:val="26"/>
          <w:szCs w:val="26"/>
        </w:rPr>
        <w:t xml:space="preserve"> → quản lý sản phẩm, danh mục và thương hiệu.</w:t>
      </w:r>
    </w:p>
    <w:p w14:paraId="2D6BB0B2" w14:textId="77777777" w:rsidR="009E23D3" w:rsidRPr="00E75BFD" w:rsidRDefault="009E23D3" w:rsidP="00957E81">
      <w:pPr>
        <w:pStyle w:val="NoSpacing"/>
        <w:numPr>
          <w:ilvl w:val="0"/>
          <w:numId w:val="169"/>
        </w:numPr>
        <w:spacing w:line="276" w:lineRule="auto"/>
        <w:ind w:left="1080"/>
        <w:rPr>
          <w:rFonts w:ascii="Times New Roman" w:hAnsi="Times New Roman" w:cs="Times New Roman"/>
          <w:sz w:val="26"/>
          <w:szCs w:val="26"/>
        </w:rPr>
      </w:pPr>
      <w:r w:rsidRPr="00E75BFD">
        <w:rPr>
          <w:rFonts w:ascii="Times New Roman" w:hAnsi="Times New Roman" w:cs="Times New Roman"/>
          <w:b/>
          <w:bCs/>
          <w:sz w:val="26"/>
          <w:szCs w:val="26"/>
        </w:rPr>
        <w:t>Quản lý Khách hàng</w:t>
      </w:r>
      <w:r w:rsidRPr="00E75BFD">
        <w:rPr>
          <w:rFonts w:ascii="Times New Roman" w:hAnsi="Times New Roman" w:cs="Times New Roman"/>
          <w:sz w:val="26"/>
          <w:szCs w:val="26"/>
        </w:rPr>
        <w:t xml:space="preserve"> → quản lý người dùng và merchant.</w:t>
      </w:r>
    </w:p>
    <w:p w14:paraId="17667994" w14:textId="77777777" w:rsidR="009E23D3" w:rsidRPr="00E75BFD" w:rsidRDefault="009E23D3" w:rsidP="00957E81">
      <w:pPr>
        <w:pStyle w:val="NoSpacing"/>
        <w:numPr>
          <w:ilvl w:val="0"/>
          <w:numId w:val="169"/>
        </w:numPr>
        <w:spacing w:line="276" w:lineRule="auto"/>
        <w:ind w:left="1080"/>
        <w:rPr>
          <w:rFonts w:ascii="Times New Roman" w:hAnsi="Times New Roman" w:cs="Times New Roman"/>
          <w:sz w:val="26"/>
          <w:szCs w:val="26"/>
        </w:rPr>
      </w:pPr>
      <w:r w:rsidRPr="00E75BFD">
        <w:rPr>
          <w:rFonts w:ascii="Times New Roman" w:hAnsi="Times New Roman" w:cs="Times New Roman"/>
          <w:b/>
          <w:bCs/>
          <w:sz w:val="26"/>
          <w:szCs w:val="26"/>
        </w:rPr>
        <w:t>Quản lý Đơn hàng</w:t>
      </w:r>
      <w:r w:rsidRPr="00E75BFD">
        <w:rPr>
          <w:rFonts w:ascii="Times New Roman" w:hAnsi="Times New Roman" w:cs="Times New Roman"/>
          <w:sz w:val="26"/>
          <w:szCs w:val="26"/>
        </w:rPr>
        <w:t xml:space="preserve"> → xem và cập nhật đơn hàng.</w:t>
      </w:r>
    </w:p>
    <w:p w14:paraId="5152DF3B" w14:textId="77777777" w:rsidR="009E23D3" w:rsidRPr="00E75BFD" w:rsidRDefault="009E23D3" w:rsidP="00957E81">
      <w:pPr>
        <w:pStyle w:val="NoSpacing"/>
        <w:numPr>
          <w:ilvl w:val="0"/>
          <w:numId w:val="169"/>
        </w:numPr>
        <w:spacing w:line="276" w:lineRule="auto"/>
        <w:ind w:left="1080"/>
        <w:rPr>
          <w:rFonts w:ascii="Times New Roman" w:hAnsi="Times New Roman" w:cs="Times New Roman"/>
          <w:sz w:val="26"/>
          <w:szCs w:val="26"/>
        </w:rPr>
      </w:pPr>
      <w:r w:rsidRPr="00E75BFD">
        <w:rPr>
          <w:rFonts w:ascii="Times New Roman" w:hAnsi="Times New Roman" w:cs="Times New Roman"/>
          <w:b/>
          <w:bCs/>
          <w:sz w:val="26"/>
          <w:szCs w:val="26"/>
        </w:rPr>
        <w:t>Hỗ trợ Khách hàng</w:t>
      </w:r>
      <w:r w:rsidRPr="00E75BFD">
        <w:rPr>
          <w:rFonts w:ascii="Times New Roman" w:hAnsi="Times New Roman" w:cs="Times New Roman"/>
          <w:sz w:val="26"/>
          <w:szCs w:val="26"/>
        </w:rPr>
        <w:t xml:space="preserve"> → xử lý tin nhắn hoặc yêu cầu hỗ trợ.</w:t>
      </w:r>
    </w:p>
    <w:p w14:paraId="7EC85915" w14:textId="77777777" w:rsidR="009E23D3" w:rsidRPr="00E75BFD" w:rsidRDefault="009E23D3" w:rsidP="00957E81">
      <w:pPr>
        <w:pStyle w:val="NoSpacing"/>
        <w:numPr>
          <w:ilvl w:val="0"/>
          <w:numId w:val="170"/>
        </w:numPr>
        <w:spacing w:line="276" w:lineRule="auto"/>
        <w:rPr>
          <w:rFonts w:ascii="Times New Roman" w:hAnsi="Times New Roman" w:cs="Times New Roman"/>
          <w:sz w:val="26"/>
          <w:szCs w:val="26"/>
        </w:rPr>
      </w:pPr>
      <w:r w:rsidRPr="00E75BFD">
        <w:rPr>
          <w:rFonts w:ascii="Times New Roman" w:hAnsi="Times New Roman" w:cs="Times New Roman"/>
          <w:sz w:val="26"/>
          <w:szCs w:val="26"/>
        </w:rPr>
        <w:t>Tại bất kỳ thời điểm nào, admin có thể đăng xuất hoặc tiếp tục thực hiện các tác vụ quản lý khác.</w:t>
      </w:r>
    </w:p>
    <w:p w14:paraId="734ACAAC" w14:textId="19CD948B" w:rsidR="009E23D3" w:rsidRPr="00E75BFD" w:rsidRDefault="009E23D3" w:rsidP="00957E81">
      <w:pPr>
        <w:pStyle w:val="NoSpacing"/>
        <w:numPr>
          <w:ilvl w:val="0"/>
          <w:numId w:val="170"/>
        </w:numPr>
        <w:spacing w:line="276" w:lineRule="auto"/>
        <w:rPr>
          <w:rFonts w:ascii="Times New Roman" w:hAnsi="Times New Roman" w:cs="Times New Roman"/>
          <w:sz w:val="26"/>
          <w:szCs w:val="26"/>
        </w:rPr>
      </w:pPr>
      <w:r w:rsidRPr="00E75BFD">
        <w:rPr>
          <w:rFonts w:ascii="Times New Roman" w:hAnsi="Times New Roman" w:cs="Times New Roman"/>
          <w:sz w:val="26"/>
          <w:szCs w:val="26"/>
        </w:rPr>
        <w:t>Đăng xuất sẽ kết thúc luồng làm việc của admin.</w:t>
      </w:r>
    </w:p>
    <w:p w14:paraId="20A6EA9C" w14:textId="77777777" w:rsidR="009E23D3" w:rsidRPr="00E75BFD" w:rsidRDefault="009E23D3" w:rsidP="009E23D3">
      <w:pPr>
        <w:pStyle w:val="NoSpacing"/>
        <w:rPr>
          <w:rFonts w:ascii="Times New Roman" w:hAnsi="Times New Roman" w:cs="Times New Roman"/>
          <w:sz w:val="26"/>
          <w:szCs w:val="26"/>
        </w:rPr>
      </w:pPr>
    </w:p>
    <w:p w14:paraId="5658AA55" w14:textId="7BA1EAEB" w:rsidR="003348AF" w:rsidRPr="00E75BFD" w:rsidRDefault="009E23D3" w:rsidP="00957E81">
      <w:pPr>
        <w:pStyle w:val="ListParagraph"/>
        <w:numPr>
          <w:ilvl w:val="0"/>
          <w:numId w:val="67"/>
        </w:numPr>
        <w:spacing w:before="100" w:beforeAutospacing="1" w:after="100" w:afterAutospacing="1" w:line="240" w:lineRule="auto"/>
        <w:rPr>
          <w:rFonts w:ascii="Times New Roman" w:eastAsia="Times New Roman" w:hAnsi="Times New Roman" w:cs="Times New Roman"/>
          <w:b/>
          <w:bCs/>
          <w:kern w:val="0"/>
          <w:sz w:val="27"/>
          <w:szCs w:val="27"/>
          <w:lang w:eastAsia="vi-VN"/>
          <w14:ligatures w14:val="none"/>
        </w:rPr>
      </w:pPr>
      <w:r w:rsidRPr="00E75BFD">
        <w:rPr>
          <w:rFonts w:ascii="Times New Roman" w:eastAsia="Times New Roman" w:hAnsi="Times New Roman" w:cs="Times New Roman"/>
          <w:b/>
          <w:bCs/>
          <w:kern w:val="0"/>
          <w:sz w:val="27"/>
          <w:szCs w:val="27"/>
          <w:lang w:eastAsia="vi-VN"/>
          <w14:ligatures w14:val="none"/>
        </w:rPr>
        <w:t>Nhánh User</w:t>
      </w:r>
    </w:p>
    <w:p w14:paraId="27B955F2" w14:textId="77777777" w:rsidR="009E23D3" w:rsidRPr="00E75BFD" w:rsidRDefault="009E23D3" w:rsidP="009E23D3">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Nếu người dùng là Khách hàng, hệ thống hiển thị Thông tin Tài khoản và cho phép truy cập các chức năng mua sắm:</w:t>
      </w:r>
    </w:p>
    <w:p w14:paraId="0C22E3EF" w14:textId="77777777" w:rsidR="009E23D3" w:rsidRPr="00E75BFD" w:rsidRDefault="009E23D3" w:rsidP="00957E81">
      <w:pPr>
        <w:numPr>
          <w:ilvl w:val="0"/>
          <w:numId w:val="171"/>
        </w:num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Danh mục Sản phẩm</w:t>
      </w:r>
      <w:r w:rsidRPr="00E75BFD">
        <w:rPr>
          <w:rFonts w:ascii="Times New Roman" w:eastAsia="Times New Roman" w:hAnsi="Times New Roman" w:cs="Times New Roman"/>
          <w:kern w:val="0"/>
          <w:sz w:val="26"/>
          <w:szCs w:val="26"/>
          <w:lang w:eastAsia="vi-VN"/>
          <w14:ligatures w14:val="none"/>
        </w:rPr>
        <w:t xml:space="preserve"> → duyệt danh mục, xem chi tiết sản phẩm.</w:t>
      </w:r>
    </w:p>
    <w:p w14:paraId="318EF216" w14:textId="77777777" w:rsidR="009E23D3" w:rsidRPr="00E75BFD" w:rsidRDefault="009E23D3" w:rsidP="00957E81">
      <w:pPr>
        <w:numPr>
          <w:ilvl w:val="0"/>
          <w:numId w:val="171"/>
        </w:num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Giỏ hàng</w:t>
      </w:r>
      <w:r w:rsidRPr="00E75BFD">
        <w:rPr>
          <w:rFonts w:ascii="Times New Roman" w:eastAsia="Times New Roman" w:hAnsi="Times New Roman" w:cs="Times New Roman"/>
          <w:kern w:val="0"/>
          <w:sz w:val="26"/>
          <w:szCs w:val="26"/>
          <w:lang w:eastAsia="vi-VN"/>
          <w14:ligatures w14:val="none"/>
        </w:rPr>
        <w:t xml:space="preserve"> → thêm sản phẩm, cập nhật số lượng, tiến hành thanh toán.</w:t>
      </w:r>
    </w:p>
    <w:p w14:paraId="53E9FA8D" w14:textId="77777777" w:rsidR="009E23D3" w:rsidRPr="00E75BFD" w:rsidRDefault="009E23D3" w:rsidP="00957E81">
      <w:pPr>
        <w:numPr>
          <w:ilvl w:val="0"/>
          <w:numId w:val="171"/>
        </w:num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Thanh toán</w:t>
      </w:r>
      <w:r w:rsidRPr="00E75BFD">
        <w:rPr>
          <w:rFonts w:ascii="Times New Roman" w:eastAsia="Times New Roman" w:hAnsi="Times New Roman" w:cs="Times New Roman"/>
          <w:kern w:val="0"/>
          <w:sz w:val="26"/>
          <w:szCs w:val="26"/>
          <w:lang w:eastAsia="vi-VN"/>
          <w14:ligatures w14:val="none"/>
        </w:rPr>
        <w:t xml:space="preserve"> → xác nhận đơn hàng và xử lý thanh toán.</w:t>
      </w:r>
    </w:p>
    <w:p w14:paraId="523DD4C7" w14:textId="77777777" w:rsidR="009E23D3" w:rsidRPr="00E75BFD" w:rsidRDefault="009E23D3" w:rsidP="00957E81">
      <w:pPr>
        <w:numPr>
          <w:ilvl w:val="0"/>
          <w:numId w:val="171"/>
        </w:num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Lịch sử Đơn hàng</w:t>
      </w:r>
      <w:r w:rsidRPr="00E75BFD">
        <w:rPr>
          <w:rFonts w:ascii="Times New Roman" w:eastAsia="Times New Roman" w:hAnsi="Times New Roman" w:cs="Times New Roman"/>
          <w:kern w:val="0"/>
          <w:sz w:val="26"/>
          <w:szCs w:val="26"/>
          <w:lang w:eastAsia="vi-VN"/>
          <w14:ligatures w14:val="none"/>
        </w:rPr>
        <w:t xml:space="preserve"> → xem các đơn trước đây, kiểm tra trạng thái giao hàng.</w:t>
      </w:r>
    </w:p>
    <w:p w14:paraId="2918C32A" w14:textId="77777777" w:rsidR="009E23D3" w:rsidRPr="00E75BFD" w:rsidRDefault="009E23D3" w:rsidP="00957E81">
      <w:pPr>
        <w:numPr>
          <w:ilvl w:val="0"/>
          <w:numId w:val="171"/>
        </w:num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Đánh giá</w:t>
      </w:r>
      <w:r w:rsidRPr="00E75BFD">
        <w:rPr>
          <w:rFonts w:ascii="Times New Roman" w:eastAsia="Times New Roman" w:hAnsi="Times New Roman" w:cs="Times New Roman"/>
          <w:kern w:val="0"/>
          <w:sz w:val="26"/>
          <w:szCs w:val="26"/>
          <w:lang w:eastAsia="vi-VN"/>
          <w14:ligatures w14:val="none"/>
        </w:rPr>
        <w:t xml:space="preserve"> → đánh giá sản phẩm sau khi giao hàng.</w:t>
      </w:r>
    </w:p>
    <w:p w14:paraId="3603F92D" w14:textId="77777777" w:rsidR="009E23D3" w:rsidRPr="00E75BFD" w:rsidRDefault="009E23D3" w:rsidP="00957E81">
      <w:pPr>
        <w:numPr>
          <w:ilvl w:val="0"/>
          <w:numId w:val="171"/>
        </w:num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Hỗ trợ</w:t>
      </w:r>
      <w:r w:rsidRPr="00E75BFD">
        <w:rPr>
          <w:rFonts w:ascii="Times New Roman" w:eastAsia="Times New Roman" w:hAnsi="Times New Roman" w:cs="Times New Roman"/>
          <w:kern w:val="0"/>
          <w:sz w:val="26"/>
          <w:szCs w:val="26"/>
          <w:lang w:eastAsia="vi-VN"/>
          <w14:ligatures w14:val="none"/>
        </w:rPr>
        <w:t xml:space="preserve"> → gửi yêu cầu hỗ trợ khi cần.</w:t>
      </w:r>
    </w:p>
    <w:p w14:paraId="69A500F7" w14:textId="0DC7010E" w:rsidR="003348AF" w:rsidRPr="00E75BFD" w:rsidRDefault="009E23D3" w:rsidP="003348AF">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Người dùng có thể đăng xuất tại bất kỳ bước nào, và việc này sẽ kết thúc phiên làm việc.</w:t>
      </w:r>
    </w:p>
    <w:p w14:paraId="539BF94D" w14:textId="05185501" w:rsidR="009E23D3" w:rsidRPr="00E75BFD" w:rsidRDefault="009E23D3" w:rsidP="00957E81">
      <w:pPr>
        <w:pStyle w:val="ListParagraph"/>
        <w:numPr>
          <w:ilvl w:val="0"/>
          <w:numId w:val="67"/>
        </w:numPr>
        <w:spacing w:before="100" w:beforeAutospacing="1" w:after="100" w:afterAutospacing="1" w:line="240" w:lineRule="auto"/>
        <w:rPr>
          <w:rFonts w:ascii="Times New Roman" w:eastAsia="Times New Roman" w:hAnsi="Times New Roman" w:cs="Times New Roman"/>
          <w:b/>
          <w:bCs/>
          <w:kern w:val="0"/>
          <w:sz w:val="27"/>
          <w:szCs w:val="27"/>
          <w:lang w:eastAsia="vi-VN"/>
          <w14:ligatures w14:val="none"/>
        </w:rPr>
      </w:pPr>
      <w:r w:rsidRPr="00E75BFD">
        <w:rPr>
          <w:rFonts w:ascii="Times New Roman" w:eastAsia="Times New Roman" w:hAnsi="Times New Roman" w:cs="Times New Roman"/>
          <w:b/>
          <w:bCs/>
          <w:kern w:val="0"/>
          <w:sz w:val="27"/>
          <w:szCs w:val="27"/>
          <w:lang w:eastAsia="vi-VN"/>
          <w14:ligatures w14:val="none"/>
        </w:rPr>
        <w:t>Luồng Hoạt động tổng quan</w:t>
      </w:r>
    </w:p>
    <w:p w14:paraId="6D69FDE0" w14:textId="77777777" w:rsidR="009E23D3" w:rsidRPr="00E75BFD" w:rsidRDefault="009E23D3" w:rsidP="00957E81">
      <w:pPr>
        <w:pStyle w:val="ListParagraph"/>
        <w:numPr>
          <w:ilvl w:val="0"/>
          <w:numId w:val="172"/>
        </w:numPr>
        <w:spacing w:before="100" w:beforeAutospacing="1" w:after="100" w:afterAutospacing="1" w:line="276"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 xml:space="preserve">Cả </w:t>
      </w:r>
      <w:r w:rsidRPr="00E75BFD">
        <w:rPr>
          <w:rFonts w:ascii="Times New Roman" w:eastAsia="Times New Roman" w:hAnsi="Times New Roman" w:cs="Times New Roman"/>
          <w:b/>
          <w:bCs/>
          <w:kern w:val="0"/>
          <w:sz w:val="26"/>
          <w:szCs w:val="26"/>
          <w:lang w:eastAsia="vi-VN"/>
          <w14:ligatures w14:val="none"/>
        </w:rPr>
        <w:t>admin</w:t>
      </w:r>
      <w:r w:rsidRPr="00E75BFD">
        <w:rPr>
          <w:rFonts w:ascii="Times New Roman" w:eastAsia="Times New Roman" w:hAnsi="Times New Roman" w:cs="Times New Roman"/>
          <w:kern w:val="0"/>
          <w:sz w:val="26"/>
          <w:szCs w:val="26"/>
          <w:lang w:eastAsia="vi-VN"/>
          <w14:ligatures w14:val="none"/>
        </w:rPr>
        <w:t xml:space="preserve"> và </w:t>
      </w:r>
      <w:r w:rsidRPr="00E75BFD">
        <w:rPr>
          <w:rFonts w:ascii="Times New Roman" w:eastAsia="Times New Roman" w:hAnsi="Times New Roman" w:cs="Times New Roman"/>
          <w:b/>
          <w:bCs/>
          <w:kern w:val="0"/>
          <w:sz w:val="26"/>
          <w:szCs w:val="26"/>
          <w:lang w:eastAsia="vi-VN"/>
          <w14:ligatures w14:val="none"/>
        </w:rPr>
        <w:t>khách hàng</w:t>
      </w:r>
      <w:r w:rsidRPr="00E75BFD">
        <w:rPr>
          <w:rFonts w:ascii="Times New Roman" w:eastAsia="Times New Roman" w:hAnsi="Times New Roman" w:cs="Times New Roman"/>
          <w:kern w:val="0"/>
          <w:sz w:val="26"/>
          <w:szCs w:val="26"/>
          <w:lang w:eastAsia="vi-VN"/>
          <w14:ligatures w14:val="none"/>
        </w:rPr>
        <w:t xml:space="preserve"> đều bắt đầu từ bước đăng nhập, sau đó tách ra theo từng nhánh tương ứng với vai trò của họ.</w:t>
      </w:r>
    </w:p>
    <w:p w14:paraId="589906C3" w14:textId="188C2890" w:rsidR="002956CE" w:rsidRPr="00E75BFD" w:rsidRDefault="009E23D3" w:rsidP="00957E81">
      <w:pPr>
        <w:pStyle w:val="ListParagraph"/>
        <w:numPr>
          <w:ilvl w:val="0"/>
          <w:numId w:val="172"/>
        </w:numPr>
        <w:spacing w:before="100" w:beforeAutospacing="1" w:after="100" w:afterAutospacing="1" w:line="276"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Quy trình tiếp tục lặp lại dựa trên lựa chọn của người dùng cho đến khi họ quyết định đăng xuất, tại đó luồng hệ thống kết thúc.</w:t>
      </w:r>
    </w:p>
    <w:p w14:paraId="56D79E09" w14:textId="17E21A92" w:rsidR="003615F1" w:rsidRPr="00E75BFD" w:rsidRDefault="001E2A78" w:rsidP="00957E81">
      <w:pPr>
        <w:pStyle w:val="NoSpacing"/>
        <w:numPr>
          <w:ilvl w:val="0"/>
          <w:numId w:val="68"/>
        </w:numPr>
        <w:rPr>
          <w:rFonts w:ascii="Times New Roman" w:hAnsi="Times New Roman" w:cs="Times New Roman"/>
          <w:b/>
          <w:sz w:val="26"/>
          <w:szCs w:val="26"/>
        </w:rPr>
      </w:pPr>
      <w:r w:rsidRPr="00E75BFD">
        <w:rPr>
          <w:rFonts w:ascii="Times New Roman" w:hAnsi="Times New Roman" w:cs="Times New Roman"/>
          <w:b/>
          <w:sz w:val="26"/>
          <w:szCs w:val="26"/>
        </w:rPr>
        <w:t>Swimlane Diagram</w:t>
      </w:r>
    </w:p>
    <w:p w14:paraId="52EAC3D5" w14:textId="49233F00" w:rsidR="001E2A78" w:rsidRPr="00E75BFD" w:rsidRDefault="001E2A78" w:rsidP="00957E81">
      <w:pPr>
        <w:pStyle w:val="ListParagraph"/>
        <w:numPr>
          <w:ilvl w:val="0"/>
          <w:numId w:val="10"/>
        </w:numPr>
        <w:rPr>
          <w:rFonts w:ascii="Times New Roman" w:hAnsi="Times New Roman" w:cs="Times New Roman"/>
          <w:b/>
          <w:i/>
          <w:sz w:val="28"/>
          <w:szCs w:val="28"/>
        </w:rPr>
      </w:pPr>
      <w:r w:rsidRPr="00E75BFD">
        <w:rPr>
          <w:rFonts w:ascii="Times New Roman" w:hAnsi="Times New Roman" w:cs="Times New Roman"/>
          <w:b/>
          <w:i/>
          <w:sz w:val="28"/>
          <w:szCs w:val="28"/>
        </w:rPr>
        <w:t>Shoping Cart</w:t>
      </w:r>
    </w:p>
    <w:p w14:paraId="5DBDF315" w14:textId="77777777" w:rsidR="003615F1" w:rsidRPr="00E75BFD" w:rsidRDefault="003615F1" w:rsidP="001E2A78">
      <w:pPr>
        <w:ind w:left="360"/>
        <w:jc w:val="center"/>
        <w:rPr>
          <w:rFonts w:ascii="Times New Roman" w:hAnsi="Times New Roman" w:cs="Times New Roman"/>
          <w:sz w:val="28"/>
          <w:szCs w:val="28"/>
        </w:rPr>
      </w:pPr>
    </w:p>
    <w:p w14:paraId="0C8B7BB3" w14:textId="77777777" w:rsidR="003615F1" w:rsidRPr="00E75BFD" w:rsidRDefault="003615F1" w:rsidP="009E23D3">
      <w:pPr>
        <w:rPr>
          <w:rFonts w:ascii="Times New Roman" w:hAnsi="Times New Roman" w:cs="Times New Roman"/>
          <w:sz w:val="28"/>
          <w:szCs w:val="28"/>
        </w:rPr>
      </w:pPr>
    </w:p>
    <w:p w14:paraId="136799D3" w14:textId="5D9A8920" w:rsidR="001E2A78" w:rsidRPr="00E75BFD" w:rsidRDefault="003615F1" w:rsidP="001E2A78">
      <w:pPr>
        <w:ind w:left="360"/>
        <w:jc w:val="center"/>
        <w:rPr>
          <w:rFonts w:ascii="Times New Roman" w:hAnsi="Times New Roman" w:cs="Times New Roman"/>
          <w:sz w:val="28"/>
          <w:szCs w:val="28"/>
        </w:rPr>
      </w:pPr>
      <w:r w:rsidRPr="00E75BFD">
        <w:rPr>
          <w:rFonts w:ascii="Times New Roman" w:hAnsi="Times New Roman" w:cs="Times New Roman"/>
          <w:noProof/>
          <w:sz w:val="28"/>
          <w:szCs w:val="28"/>
        </w:rPr>
        <w:lastRenderedPageBreak/>
        <w:drawing>
          <wp:anchor distT="0" distB="0" distL="114300" distR="114300" simplePos="0" relativeHeight="251658249" behindDoc="0" locked="0" layoutInCell="1" allowOverlap="1" wp14:anchorId="3493971D" wp14:editId="4E0EB4D1">
            <wp:simplePos x="0" y="0"/>
            <wp:positionH relativeFrom="margin">
              <wp:posOffset>420370</wp:posOffset>
            </wp:positionH>
            <wp:positionV relativeFrom="paragraph">
              <wp:posOffset>5715</wp:posOffset>
            </wp:positionV>
            <wp:extent cx="4535805" cy="8383270"/>
            <wp:effectExtent l="0" t="0" r="0" b="0"/>
            <wp:wrapSquare wrapText="bothSides"/>
            <wp:docPr id="1498917934" name="Hình ảnh 7"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4075" name="Hình ảnh 7" descr="Ảnh có chứa văn bản, ảnh chụp màn hình, biểu đồ, hàng&#10;&#10;Nội dung do AI tạo ra có thể không chính xác."/>
                    <pic:cNvPicPr/>
                  </pic:nvPicPr>
                  <pic:blipFill>
                    <a:blip r:embed="rId15">
                      <a:extLst>
                        <a:ext uri="{28A0092B-C50C-407E-A947-70E740481C1C}">
                          <a14:useLocalDpi xmlns:a14="http://schemas.microsoft.com/office/drawing/2010/main" val="0"/>
                        </a:ext>
                      </a:extLst>
                    </a:blip>
                    <a:stretch>
                      <a:fillRect/>
                    </a:stretch>
                  </pic:blipFill>
                  <pic:spPr>
                    <a:xfrm>
                      <a:off x="0" y="0"/>
                      <a:ext cx="4535805" cy="8383270"/>
                    </a:xfrm>
                    <a:prstGeom prst="rect">
                      <a:avLst/>
                    </a:prstGeom>
                  </pic:spPr>
                </pic:pic>
              </a:graphicData>
            </a:graphic>
          </wp:anchor>
        </w:drawing>
      </w:r>
    </w:p>
    <w:p w14:paraId="71F12228" w14:textId="77777777" w:rsidR="003615F1" w:rsidRPr="00E75BFD" w:rsidRDefault="003615F1" w:rsidP="003615F1">
      <w:pPr>
        <w:rPr>
          <w:rFonts w:ascii="Times New Roman" w:hAnsi="Times New Roman" w:cs="Times New Roman"/>
          <w:sz w:val="28"/>
          <w:szCs w:val="28"/>
        </w:rPr>
      </w:pPr>
    </w:p>
    <w:p w14:paraId="1CDD99DF" w14:textId="77777777" w:rsidR="003615F1" w:rsidRPr="00E75BFD" w:rsidRDefault="003615F1" w:rsidP="003615F1">
      <w:pPr>
        <w:rPr>
          <w:rFonts w:ascii="Times New Roman" w:hAnsi="Times New Roman" w:cs="Times New Roman"/>
          <w:sz w:val="28"/>
          <w:szCs w:val="28"/>
        </w:rPr>
      </w:pPr>
    </w:p>
    <w:p w14:paraId="40F5952C" w14:textId="77777777" w:rsidR="003615F1" w:rsidRPr="00E75BFD" w:rsidRDefault="003615F1" w:rsidP="003615F1">
      <w:pPr>
        <w:rPr>
          <w:rFonts w:ascii="Times New Roman" w:hAnsi="Times New Roman" w:cs="Times New Roman"/>
          <w:sz w:val="28"/>
          <w:szCs w:val="28"/>
        </w:rPr>
      </w:pPr>
    </w:p>
    <w:p w14:paraId="50A7255F" w14:textId="77777777" w:rsidR="003615F1" w:rsidRPr="00E75BFD" w:rsidRDefault="003615F1" w:rsidP="003615F1">
      <w:pPr>
        <w:rPr>
          <w:rFonts w:ascii="Times New Roman" w:hAnsi="Times New Roman" w:cs="Times New Roman"/>
          <w:sz w:val="28"/>
          <w:szCs w:val="28"/>
        </w:rPr>
      </w:pPr>
    </w:p>
    <w:p w14:paraId="5120B292" w14:textId="77777777" w:rsidR="003615F1" w:rsidRPr="00E75BFD" w:rsidRDefault="003615F1" w:rsidP="003615F1">
      <w:pPr>
        <w:rPr>
          <w:rFonts w:ascii="Times New Roman" w:hAnsi="Times New Roman" w:cs="Times New Roman"/>
          <w:sz w:val="28"/>
          <w:szCs w:val="28"/>
        </w:rPr>
      </w:pPr>
    </w:p>
    <w:p w14:paraId="411F2D30" w14:textId="77777777" w:rsidR="003615F1" w:rsidRPr="00E75BFD" w:rsidRDefault="003615F1" w:rsidP="003615F1">
      <w:pPr>
        <w:rPr>
          <w:rFonts w:ascii="Times New Roman" w:hAnsi="Times New Roman" w:cs="Times New Roman"/>
          <w:sz w:val="28"/>
          <w:szCs w:val="28"/>
        </w:rPr>
      </w:pPr>
    </w:p>
    <w:p w14:paraId="243EC342" w14:textId="77777777" w:rsidR="003615F1" w:rsidRPr="00E75BFD" w:rsidRDefault="003615F1" w:rsidP="003615F1">
      <w:pPr>
        <w:rPr>
          <w:rFonts w:ascii="Times New Roman" w:hAnsi="Times New Roman" w:cs="Times New Roman"/>
          <w:sz w:val="28"/>
          <w:szCs w:val="28"/>
        </w:rPr>
      </w:pPr>
    </w:p>
    <w:p w14:paraId="19C3B2B9" w14:textId="77777777" w:rsidR="003615F1" w:rsidRPr="00E75BFD" w:rsidRDefault="003615F1" w:rsidP="003615F1">
      <w:pPr>
        <w:rPr>
          <w:rFonts w:ascii="Times New Roman" w:hAnsi="Times New Roman" w:cs="Times New Roman"/>
          <w:sz w:val="28"/>
          <w:szCs w:val="28"/>
        </w:rPr>
      </w:pPr>
    </w:p>
    <w:p w14:paraId="7D3C7A3E" w14:textId="77777777" w:rsidR="003615F1" w:rsidRPr="00E75BFD" w:rsidRDefault="003615F1" w:rsidP="003615F1">
      <w:pPr>
        <w:rPr>
          <w:rFonts w:ascii="Times New Roman" w:hAnsi="Times New Roman" w:cs="Times New Roman"/>
          <w:sz w:val="28"/>
          <w:szCs w:val="28"/>
        </w:rPr>
      </w:pPr>
    </w:p>
    <w:p w14:paraId="3F13BC9D" w14:textId="77777777" w:rsidR="003615F1" w:rsidRPr="00E75BFD" w:rsidRDefault="003615F1" w:rsidP="003615F1">
      <w:pPr>
        <w:rPr>
          <w:rFonts w:ascii="Times New Roman" w:hAnsi="Times New Roman" w:cs="Times New Roman"/>
          <w:sz w:val="28"/>
          <w:szCs w:val="28"/>
        </w:rPr>
      </w:pPr>
    </w:p>
    <w:p w14:paraId="3AE4340E" w14:textId="77777777" w:rsidR="003615F1" w:rsidRPr="00E75BFD" w:rsidRDefault="003615F1" w:rsidP="003615F1">
      <w:pPr>
        <w:rPr>
          <w:rFonts w:ascii="Times New Roman" w:hAnsi="Times New Roman" w:cs="Times New Roman"/>
          <w:sz w:val="28"/>
          <w:szCs w:val="28"/>
        </w:rPr>
      </w:pPr>
    </w:p>
    <w:p w14:paraId="2A4C1D15" w14:textId="77777777" w:rsidR="003615F1" w:rsidRPr="00E75BFD" w:rsidRDefault="003615F1" w:rsidP="003615F1">
      <w:pPr>
        <w:rPr>
          <w:rFonts w:ascii="Times New Roman" w:hAnsi="Times New Roman" w:cs="Times New Roman"/>
          <w:sz w:val="28"/>
          <w:szCs w:val="28"/>
        </w:rPr>
      </w:pPr>
    </w:p>
    <w:p w14:paraId="585C07A1" w14:textId="77777777" w:rsidR="003615F1" w:rsidRPr="00E75BFD" w:rsidRDefault="003615F1" w:rsidP="003615F1">
      <w:pPr>
        <w:rPr>
          <w:rFonts w:ascii="Times New Roman" w:hAnsi="Times New Roman" w:cs="Times New Roman"/>
          <w:sz w:val="28"/>
          <w:szCs w:val="28"/>
        </w:rPr>
      </w:pPr>
    </w:p>
    <w:p w14:paraId="00752928" w14:textId="77777777" w:rsidR="003615F1" w:rsidRPr="00E75BFD" w:rsidRDefault="003615F1" w:rsidP="003615F1">
      <w:pPr>
        <w:rPr>
          <w:rFonts w:ascii="Times New Roman" w:hAnsi="Times New Roman" w:cs="Times New Roman"/>
          <w:sz w:val="28"/>
          <w:szCs w:val="28"/>
        </w:rPr>
      </w:pPr>
    </w:p>
    <w:p w14:paraId="279D4F63" w14:textId="77777777" w:rsidR="003615F1" w:rsidRPr="00E75BFD" w:rsidRDefault="003615F1" w:rsidP="003615F1">
      <w:pPr>
        <w:rPr>
          <w:rFonts w:ascii="Times New Roman" w:hAnsi="Times New Roman" w:cs="Times New Roman"/>
          <w:sz w:val="28"/>
          <w:szCs w:val="28"/>
        </w:rPr>
      </w:pPr>
    </w:p>
    <w:p w14:paraId="3C73B851" w14:textId="77777777" w:rsidR="003615F1" w:rsidRPr="00E75BFD" w:rsidRDefault="003615F1" w:rsidP="003615F1">
      <w:pPr>
        <w:rPr>
          <w:rFonts w:ascii="Times New Roman" w:hAnsi="Times New Roman" w:cs="Times New Roman"/>
          <w:sz w:val="28"/>
          <w:szCs w:val="28"/>
        </w:rPr>
      </w:pPr>
    </w:p>
    <w:p w14:paraId="57D972F3" w14:textId="77777777" w:rsidR="003615F1" w:rsidRPr="00E75BFD" w:rsidRDefault="003615F1" w:rsidP="003615F1">
      <w:pPr>
        <w:rPr>
          <w:rFonts w:ascii="Times New Roman" w:hAnsi="Times New Roman" w:cs="Times New Roman"/>
          <w:sz w:val="28"/>
          <w:szCs w:val="28"/>
        </w:rPr>
      </w:pPr>
    </w:p>
    <w:p w14:paraId="5EF04FAE" w14:textId="77777777" w:rsidR="003615F1" w:rsidRPr="00E75BFD" w:rsidRDefault="003615F1" w:rsidP="003615F1">
      <w:pPr>
        <w:rPr>
          <w:rFonts w:ascii="Times New Roman" w:hAnsi="Times New Roman" w:cs="Times New Roman"/>
          <w:sz w:val="28"/>
          <w:szCs w:val="28"/>
        </w:rPr>
      </w:pPr>
    </w:p>
    <w:p w14:paraId="253C8614" w14:textId="77777777" w:rsidR="003615F1" w:rsidRPr="00E75BFD" w:rsidRDefault="003615F1" w:rsidP="003615F1">
      <w:pPr>
        <w:rPr>
          <w:rFonts w:ascii="Times New Roman" w:hAnsi="Times New Roman" w:cs="Times New Roman"/>
          <w:sz w:val="28"/>
          <w:szCs w:val="28"/>
        </w:rPr>
      </w:pPr>
    </w:p>
    <w:p w14:paraId="2BF27138" w14:textId="77777777" w:rsidR="003615F1" w:rsidRPr="00E75BFD" w:rsidRDefault="003615F1" w:rsidP="003615F1">
      <w:pPr>
        <w:rPr>
          <w:rFonts w:ascii="Times New Roman" w:hAnsi="Times New Roman" w:cs="Times New Roman"/>
          <w:sz w:val="28"/>
          <w:szCs w:val="28"/>
        </w:rPr>
      </w:pPr>
    </w:p>
    <w:p w14:paraId="65C74741" w14:textId="77777777" w:rsidR="003615F1" w:rsidRPr="00E75BFD" w:rsidRDefault="003615F1" w:rsidP="003615F1">
      <w:pPr>
        <w:rPr>
          <w:rFonts w:ascii="Times New Roman" w:hAnsi="Times New Roman" w:cs="Times New Roman"/>
          <w:sz w:val="28"/>
          <w:szCs w:val="28"/>
        </w:rPr>
      </w:pPr>
    </w:p>
    <w:p w14:paraId="51C68979" w14:textId="77777777" w:rsidR="003615F1" w:rsidRPr="00E75BFD" w:rsidRDefault="003615F1" w:rsidP="003615F1">
      <w:pPr>
        <w:rPr>
          <w:rFonts w:ascii="Times New Roman" w:hAnsi="Times New Roman" w:cs="Times New Roman"/>
          <w:sz w:val="28"/>
          <w:szCs w:val="28"/>
        </w:rPr>
      </w:pPr>
    </w:p>
    <w:p w14:paraId="0C92D0D9" w14:textId="77777777" w:rsidR="003615F1" w:rsidRPr="00E75BFD" w:rsidRDefault="003615F1" w:rsidP="003615F1">
      <w:pPr>
        <w:rPr>
          <w:rFonts w:ascii="Times New Roman" w:hAnsi="Times New Roman" w:cs="Times New Roman"/>
          <w:sz w:val="28"/>
          <w:szCs w:val="28"/>
        </w:rPr>
      </w:pPr>
    </w:p>
    <w:p w14:paraId="22BCBB1B" w14:textId="77777777" w:rsidR="003615F1" w:rsidRPr="00E75BFD" w:rsidRDefault="003615F1" w:rsidP="003615F1">
      <w:pPr>
        <w:rPr>
          <w:rFonts w:ascii="Times New Roman" w:hAnsi="Times New Roman" w:cs="Times New Roman"/>
          <w:sz w:val="28"/>
          <w:szCs w:val="28"/>
        </w:rPr>
      </w:pPr>
    </w:p>
    <w:p w14:paraId="12FABC30" w14:textId="77777777" w:rsidR="003615F1" w:rsidRPr="00E75BFD" w:rsidRDefault="003615F1" w:rsidP="003615F1">
      <w:pPr>
        <w:rPr>
          <w:rFonts w:ascii="Times New Roman" w:hAnsi="Times New Roman" w:cs="Times New Roman"/>
          <w:sz w:val="28"/>
          <w:szCs w:val="28"/>
        </w:rPr>
      </w:pPr>
    </w:p>
    <w:p w14:paraId="2DC0091C" w14:textId="77777777" w:rsidR="003615F1" w:rsidRPr="00E75BFD" w:rsidRDefault="003615F1" w:rsidP="003615F1">
      <w:pPr>
        <w:rPr>
          <w:rFonts w:ascii="Times New Roman" w:hAnsi="Times New Roman" w:cs="Times New Roman"/>
          <w:sz w:val="28"/>
          <w:szCs w:val="28"/>
        </w:rPr>
      </w:pPr>
    </w:p>
    <w:p w14:paraId="61AC2F2C" w14:textId="77777777" w:rsidR="003615F1" w:rsidRPr="00E75BFD" w:rsidRDefault="003615F1" w:rsidP="003615F1">
      <w:pPr>
        <w:rPr>
          <w:rFonts w:ascii="Times New Roman" w:hAnsi="Times New Roman" w:cs="Times New Roman"/>
          <w:sz w:val="28"/>
          <w:szCs w:val="28"/>
        </w:rPr>
      </w:pPr>
    </w:p>
    <w:p w14:paraId="0884E628" w14:textId="77777777" w:rsidR="001E2A78" w:rsidRPr="00E75BFD" w:rsidRDefault="001E2A78" w:rsidP="00957E81">
      <w:pPr>
        <w:pStyle w:val="ListParagraph"/>
        <w:numPr>
          <w:ilvl w:val="0"/>
          <w:numId w:val="10"/>
        </w:numPr>
        <w:rPr>
          <w:rFonts w:ascii="Times New Roman" w:hAnsi="Times New Roman" w:cs="Times New Roman"/>
          <w:b/>
          <w:i/>
          <w:sz w:val="28"/>
          <w:szCs w:val="28"/>
        </w:rPr>
      </w:pPr>
      <w:r w:rsidRPr="00E75BFD">
        <w:rPr>
          <w:rFonts w:ascii="Times New Roman" w:hAnsi="Times New Roman" w:cs="Times New Roman"/>
          <w:b/>
          <w:i/>
          <w:sz w:val="28"/>
          <w:szCs w:val="28"/>
        </w:rPr>
        <w:lastRenderedPageBreak/>
        <w:t>Purchasing Process</w:t>
      </w:r>
    </w:p>
    <w:p w14:paraId="6D7E5057" w14:textId="77777777" w:rsidR="001E2A78" w:rsidRPr="00E75BFD" w:rsidRDefault="001E2A78" w:rsidP="00B931B8">
      <w:pPr>
        <w:jc w:val="center"/>
      </w:pPr>
      <w:r w:rsidRPr="00E75BFD">
        <w:rPr>
          <w:noProof/>
        </w:rPr>
        <w:drawing>
          <wp:inline distT="0" distB="0" distL="0" distR="0" wp14:anchorId="08D8A9F9" wp14:editId="3CD92CA6">
            <wp:extent cx="5633302" cy="6407834"/>
            <wp:effectExtent l="0" t="0" r="5715" b="0"/>
            <wp:docPr id="606043593" name="Hình ảnh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3593" name="Hình ảnh 14"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635745" cy="6410613"/>
                    </a:xfrm>
                    <a:prstGeom prst="rect">
                      <a:avLst/>
                    </a:prstGeom>
                  </pic:spPr>
                </pic:pic>
              </a:graphicData>
            </a:graphic>
          </wp:inline>
        </w:drawing>
      </w:r>
    </w:p>
    <w:p w14:paraId="21DD0235" w14:textId="77777777" w:rsidR="001E2A78" w:rsidRPr="00E75BFD" w:rsidRDefault="001E2A78" w:rsidP="001E2A78">
      <w:pPr>
        <w:rPr>
          <w:rFonts w:ascii="Times New Roman" w:hAnsi="Times New Roman" w:cs="Times New Roman"/>
          <w:b/>
          <w:i/>
          <w:sz w:val="28"/>
          <w:szCs w:val="28"/>
        </w:rPr>
      </w:pPr>
    </w:p>
    <w:p w14:paraId="36AA749C" w14:textId="77777777" w:rsidR="001E2A78" w:rsidRPr="00E75BFD" w:rsidRDefault="001E2A78" w:rsidP="001E2A78">
      <w:r w:rsidRPr="00E75BFD">
        <w:t>`</w:t>
      </w:r>
    </w:p>
    <w:p w14:paraId="444857D8" w14:textId="7C07EA6B" w:rsidR="001E2A78" w:rsidRPr="00E75BFD" w:rsidRDefault="00B607FB" w:rsidP="003348AF">
      <w:pPr>
        <w:pStyle w:val="Heading3"/>
        <w:rPr>
          <w:lang w:val="vi-VN"/>
        </w:rPr>
      </w:pPr>
      <w:r w:rsidRPr="00E75BFD">
        <w:rPr>
          <w:lang w:val="vi-VN"/>
        </w:rPr>
        <w:lastRenderedPageBreak/>
        <w:t xml:space="preserve">2.2.2. </w:t>
      </w:r>
      <w:r w:rsidR="001E2A78" w:rsidRPr="00E75BFD">
        <w:rPr>
          <w:lang w:val="vi-VN"/>
        </w:rPr>
        <w:t xml:space="preserve">Usecase </w:t>
      </w:r>
    </w:p>
    <w:p w14:paraId="265EC4C6" w14:textId="2E3E7A4E"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t>UC</w:t>
      </w:r>
      <w:r w:rsidR="000C1125" w:rsidRPr="00E75BFD">
        <w:rPr>
          <w:rFonts w:ascii="Times New Roman" w:hAnsi="Times New Roman" w:cs="Times New Roman"/>
          <w:b/>
          <w:bCs/>
          <w:i w:val="0"/>
          <w:iCs w:val="0"/>
          <w:color w:val="auto"/>
          <w:sz w:val="26"/>
          <w:szCs w:val="26"/>
        </w:rPr>
        <w:t xml:space="preserve"> tổng</w:t>
      </w:r>
    </w:p>
    <w:p w14:paraId="1CAFA876" w14:textId="77777777" w:rsidR="001E2A78" w:rsidRPr="00E75BFD" w:rsidRDefault="001E2A78" w:rsidP="001E2A78">
      <w:pPr>
        <w:jc w:val="center"/>
      </w:pPr>
      <w:r w:rsidRPr="00E75BFD">
        <w:rPr>
          <w:noProof/>
        </w:rPr>
        <w:drawing>
          <wp:inline distT="0" distB="0" distL="0" distR="0" wp14:anchorId="64314734" wp14:editId="51858FCC">
            <wp:extent cx="4836028" cy="4519914"/>
            <wp:effectExtent l="0" t="0" r="3175" b="0"/>
            <wp:docPr id="1558800442" name="Picture 1" descr="A diagram of a produc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94556" name="Picture 1" descr="A diagram of a product management system&#10;&#10;AI-generated content may be incorrect."/>
                    <pic:cNvPicPr/>
                  </pic:nvPicPr>
                  <pic:blipFill>
                    <a:blip r:embed="rId17"/>
                    <a:stretch>
                      <a:fillRect/>
                    </a:stretch>
                  </pic:blipFill>
                  <pic:spPr>
                    <a:xfrm>
                      <a:off x="0" y="0"/>
                      <a:ext cx="4857107" cy="4539615"/>
                    </a:xfrm>
                    <a:prstGeom prst="rect">
                      <a:avLst/>
                    </a:prstGeom>
                  </pic:spPr>
                </pic:pic>
              </a:graphicData>
            </a:graphic>
          </wp:inline>
        </w:drawing>
      </w:r>
    </w:p>
    <w:p w14:paraId="19DE8A1D" w14:textId="77777777"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t>UC: Product Catalog</w:t>
      </w:r>
    </w:p>
    <w:p w14:paraId="09654CCF" w14:textId="77777777" w:rsidR="001E2A78" w:rsidRPr="00E75BFD" w:rsidRDefault="001E2A78" w:rsidP="001E2A78">
      <w:pPr>
        <w:jc w:val="center"/>
        <w:rPr>
          <w:rFonts w:ascii="Times  New Roman" w:hAnsi="Times  New Roman" w:cstheme="majorHAnsi"/>
          <w:b/>
          <w:sz w:val="28"/>
          <w:szCs w:val="28"/>
        </w:rPr>
      </w:pPr>
      <w:r w:rsidRPr="00E75BFD">
        <w:rPr>
          <w:noProof/>
        </w:rPr>
        <w:drawing>
          <wp:inline distT="0" distB="0" distL="0" distR="0" wp14:anchorId="0BEA7342" wp14:editId="58A4AEAB">
            <wp:extent cx="4457700" cy="3302000"/>
            <wp:effectExtent l="0" t="0" r="0" b="0"/>
            <wp:docPr id="1632000293" name="Picture 8"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00293" name="Picture 8" descr="A diagram of a produ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t="2574" r="22225" b="36564"/>
                    <a:stretch>
                      <a:fillRect/>
                    </a:stretch>
                  </pic:blipFill>
                  <pic:spPr bwMode="auto">
                    <a:xfrm>
                      <a:off x="0" y="0"/>
                      <a:ext cx="44577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0E40659D" w14:textId="77777777"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lastRenderedPageBreak/>
        <w:t>UC: Shopping Cart</w:t>
      </w:r>
    </w:p>
    <w:p w14:paraId="5786E54A" w14:textId="77777777" w:rsidR="001E2A78" w:rsidRPr="00E75BFD" w:rsidRDefault="001E2A78" w:rsidP="001E2A78">
      <w:pPr>
        <w:jc w:val="center"/>
        <w:rPr>
          <w:rFonts w:ascii="Times  New Roman" w:hAnsi="Times  New Roman" w:cstheme="majorHAnsi"/>
          <w:b/>
          <w:sz w:val="28"/>
          <w:szCs w:val="28"/>
        </w:rPr>
      </w:pPr>
      <w:r w:rsidRPr="00E75BFD">
        <w:rPr>
          <w:noProof/>
        </w:rPr>
        <w:drawing>
          <wp:inline distT="0" distB="0" distL="0" distR="0" wp14:anchorId="0BC9990A" wp14:editId="40CDAE50">
            <wp:extent cx="3908861" cy="3248409"/>
            <wp:effectExtent l="0" t="0" r="0" b="9525"/>
            <wp:docPr id="1287131166" name="Picture 7"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31166" name="Picture 7" descr="A diagram of a person&#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l="29011" t="18533" r="2769" b="21562"/>
                    <a:stretch>
                      <a:fillRect/>
                    </a:stretch>
                  </pic:blipFill>
                  <pic:spPr bwMode="auto">
                    <a:xfrm>
                      <a:off x="0" y="0"/>
                      <a:ext cx="3910033" cy="3249383"/>
                    </a:xfrm>
                    <a:prstGeom prst="rect">
                      <a:avLst/>
                    </a:prstGeom>
                    <a:noFill/>
                    <a:ln>
                      <a:noFill/>
                    </a:ln>
                    <a:extLst>
                      <a:ext uri="{53640926-AAD7-44D8-BBD7-CCE9431645EC}">
                        <a14:shadowObscured xmlns:a14="http://schemas.microsoft.com/office/drawing/2010/main"/>
                      </a:ext>
                    </a:extLst>
                  </pic:spPr>
                </pic:pic>
              </a:graphicData>
            </a:graphic>
          </wp:inline>
        </w:drawing>
      </w:r>
    </w:p>
    <w:p w14:paraId="6D173CFE" w14:textId="77777777"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t>UC: Payment Process</w:t>
      </w:r>
    </w:p>
    <w:p w14:paraId="2F8BD8CE" w14:textId="77777777" w:rsidR="001E2A78" w:rsidRPr="00E75BFD" w:rsidRDefault="001E2A78" w:rsidP="001E2A78">
      <w:pPr>
        <w:jc w:val="center"/>
      </w:pPr>
      <w:r w:rsidRPr="00E75BFD">
        <w:rPr>
          <w:noProof/>
        </w:rPr>
        <w:drawing>
          <wp:inline distT="0" distB="0" distL="0" distR="0" wp14:anchorId="4B039515" wp14:editId="637B239D">
            <wp:extent cx="4896533" cy="3534268"/>
            <wp:effectExtent l="0" t="0" r="0" b="9525"/>
            <wp:docPr id="988687592" name="Picture 1" descr="A diagram of a pay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82577" name="Picture 1" descr="A diagram of a payment process&#10;&#10;AI-generated content may be incorrect."/>
                    <pic:cNvPicPr/>
                  </pic:nvPicPr>
                  <pic:blipFill>
                    <a:blip r:embed="rId20"/>
                    <a:stretch>
                      <a:fillRect/>
                    </a:stretch>
                  </pic:blipFill>
                  <pic:spPr>
                    <a:xfrm>
                      <a:off x="0" y="0"/>
                      <a:ext cx="4896533" cy="3534268"/>
                    </a:xfrm>
                    <a:prstGeom prst="rect">
                      <a:avLst/>
                    </a:prstGeom>
                  </pic:spPr>
                </pic:pic>
              </a:graphicData>
            </a:graphic>
          </wp:inline>
        </w:drawing>
      </w:r>
    </w:p>
    <w:p w14:paraId="23092C7B" w14:textId="77777777"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lastRenderedPageBreak/>
        <w:t>UC: Order Management</w:t>
      </w:r>
    </w:p>
    <w:p w14:paraId="31FC35C3" w14:textId="77777777" w:rsidR="001E2A78" w:rsidRPr="00E75BFD" w:rsidRDefault="001E2A78" w:rsidP="001E2A78">
      <w:r w:rsidRPr="00E75BFD">
        <w:rPr>
          <w:noProof/>
        </w:rPr>
        <w:drawing>
          <wp:inline distT="0" distB="0" distL="0" distR="0" wp14:anchorId="061227D6" wp14:editId="018F0281">
            <wp:extent cx="5731510" cy="3071495"/>
            <wp:effectExtent l="0" t="0" r="2540" b="0"/>
            <wp:docPr id="20922665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62096" name="Picture 1" descr="A diagram of a process&#10;&#10;AI-generated content may be incorrect."/>
                    <pic:cNvPicPr/>
                  </pic:nvPicPr>
                  <pic:blipFill>
                    <a:blip r:embed="rId21"/>
                    <a:stretch>
                      <a:fillRect/>
                    </a:stretch>
                  </pic:blipFill>
                  <pic:spPr>
                    <a:xfrm>
                      <a:off x="0" y="0"/>
                      <a:ext cx="5731510" cy="3071495"/>
                    </a:xfrm>
                    <a:prstGeom prst="rect">
                      <a:avLst/>
                    </a:prstGeom>
                  </pic:spPr>
                </pic:pic>
              </a:graphicData>
            </a:graphic>
          </wp:inline>
        </w:drawing>
      </w:r>
    </w:p>
    <w:p w14:paraId="33A753D4" w14:textId="77777777" w:rsidR="001E2A78" w:rsidRPr="00E75BFD" w:rsidRDefault="001E2A78" w:rsidP="001E2A78">
      <w:pPr>
        <w:ind w:left="720"/>
      </w:pPr>
    </w:p>
    <w:p w14:paraId="3547CBA0" w14:textId="77777777"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t>UC: Order History</w:t>
      </w:r>
    </w:p>
    <w:p w14:paraId="1E5B8A46" w14:textId="77777777" w:rsidR="001E2A78" w:rsidRPr="00E75BFD" w:rsidRDefault="001E2A78" w:rsidP="001E2A78">
      <w:pPr>
        <w:jc w:val="center"/>
      </w:pPr>
      <w:r w:rsidRPr="00E75BFD">
        <w:rPr>
          <w:noProof/>
        </w:rPr>
        <w:drawing>
          <wp:inline distT="0" distB="0" distL="0" distR="0" wp14:anchorId="665FC675" wp14:editId="034D6E2B">
            <wp:extent cx="5731510" cy="4273550"/>
            <wp:effectExtent l="0" t="0" r="2540" b="0"/>
            <wp:docPr id="442849561"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98297" name="Picture 1" descr="A diagram of a product&#10;&#10;AI-generated content may be incorrect."/>
                    <pic:cNvPicPr/>
                  </pic:nvPicPr>
                  <pic:blipFill>
                    <a:blip r:embed="rId22"/>
                    <a:stretch>
                      <a:fillRect/>
                    </a:stretch>
                  </pic:blipFill>
                  <pic:spPr>
                    <a:xfrm>
                      <a:off x="0" y="0"/>
                      <a:ext cx="5731510" cy="4273550"/>
                    </a:xfrm>
                    <a:prstGeom prst="rect">
                      <a:avLst/>
                    </a:prstGeom>
                  </pic:spPr>
                </pic:pic>
              </a:graphicData>
            </a:graphic>
          </wp:inline>
        </w:drawing>
      </w:r>
    </w:p>
    <w:p w14:paraId="38D46E68" w14:textId="77777777" w:rsidR="001E2A78" w:rsidRPr="00E75BFD" w:rsidRDefault="001E2A78" w:rsidP="00957E81">
      <w:pPr>
        <w:pStyle w:val="Heading4"/>
        <w:numPr>
          <w:ilvl w:val="3"/>
          <w:numId w:val="42"/>
        </w:numPr>
        <w:rPr>
          <w:rFonts w:ascii="Times New Roman" w:hAnsi="Times New Roman" w:cs="Times New Roman"/>
          <w:b/>
          <w:bCs/>
          <w:i w:val="0"/>
          <w:iCs w:val="0"/>
          <w:sz w:val="26"/>
          <w:szCs w:val="26"/>
        </w:rPr>
      </w:pPr>
      <w:r w:rsidRPr="00E75BFD">
        <w:rPr>
          <w:rFonts w:ascii="Times New Roman" w:hAnsi="Times New Roman" w:cs="Times New Roman"/>
          <w:b/>
          <w:bCs/>
          <w:i w:val="0"/>
          <w:iCs w:val="0"/>
          <w:color w:val="auto"/>
          <w:sz w:val="26"/>
          <w:szCs w:val="26"/>
        </w:rPr>
        <w:lastRenderedPageBreak/>
        <w:t>UC: Account Management</w:t>
      </w:r>
    </w:p>
    <w:p w14:paraId="489C507E" w14:textId="77777777" w:rsidR="001E2A78" w:rsidRPr="00E75BFD" w:rsidRDefault="001E2A78" w:rsidP="001E2A78">
      <w:pPr>
        <w:jc w:val="center"/>
      </w:pPr>
      <w:r w:rsidRPr="00E75BFD">
        <w:rPr>
          <w:noProof/>
        </w:rPr>
        <w:drawing>
          <wp:inline distT="0" distB="0" distL="0" distR="0" wp14:anchorId="4C8829A2" wp14:editId="1EB206AB">
            <wp:extent cx="5582429" cy="2915057"/>
            <wp:effectExtent l="0" t="0" r="0" b="0"/>
            <wp:docPr id="165176827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3376" name="Picture 1" descr="A diagram of a system&#10;&#10;AI-generated content may be incorrect."/>
                    <pic:cNvPicPr/>
                  </pic:nvPicPr>
                  <pic:blipFill>
                    <a:blip r:embed="rId23"/>
                    <a:stretch>
                      <a:fillRect/>
                    </a:stretch>
                  </pic:blipFill>
                  <pic:spPr>
                    <a:xfrm>
                      <a:off x="0" y="0"/>
                      <a:ext cx="5582429" cy="2915057"/>
                    </a:xfrm>
                    <a:prstGeom prst="rect">
                      <a:avLst/>
                    </a:prstGeom>
                  </pic:spPr>
                </pic:pic>
              </a:graphicData>
            </a:graphic>
          </wp:inline>
        </w:drawing>
      </w:r>
    </w:p>
    <w:p w14:paraId="2FC8BAE8" w14:textId="77777777"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t>UC: Customer Management</w:t>
      </w:r>
    </w:p>
    <w:p w14:paraId="42B7148C" w14:textId="77777777" w:rsidR="001E2A78" w:rsidRPr="00E75BFD" w:rsidRDefault="001E2A78" w:rsidP="001E2A78">
      <w:pPr>
        <w:jc w:val="center"/>
      </w:pPr>
      <w:r w:rsidRPr="00E75BFD">
        <w:rPr>
          <w:noProof/>
        </w:rPr>
        <w:drawing>
          <wp:inline distT="0" distB="0" distL="0" distR="0" wp14:anchorId="2EB69E4C" wp14:editId="2EE38AB9">
            <wp:extent cx="4448796" cy="2267266"/>
            <wp:effectExtent l="0" t="0" r="9525" b="0"/>
            <wp:docPr id="415686122" name="Picture 1" descr="A diagram of a customer and search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49898" name="Picture 1" descr="A diagram of a customer and search customer&#10;&#10;AI-generated content may be incorrect."/>
                    <pic:cNvPicPr/>
                  </pic:nvPicPr>
                  <pic:blipFill>
                    <a:blip r:embed="rId24"/>
                    <a:stretch>
                      <a:fillRect/>
                    </a:stretch>
                  </pic:blipFill>
                  <pic:spPr>
                    <a:xfrm>
                      <a:off x="0" y="0"/>
                      <a:ext cx="4448796" cy="2267266"/>
                    </a:xfrm>
                    <a:prstGeom prst="rect">
                      <a:avLst/>
                    </a:prstGeom>
                  </pic:spPr>
                </pic:pic>
              </a:graphicData>
            </a:graphic>
          </wp:inline>
        </w:drawing>
      </w:r>
    </w:p>
    <w:p w14:paraId="049C1688" w14:textId="77777777"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t>UC: Access Control</w:t>
      </w:r>
    </w:p>
    <w:p w14:paraId="73190072" w14:textId="77777777" w:rsidR="001E2A78" w:rsidRPr="00E75BFD" w:rsidRDefault="001E2A78" w:rsidP="001E2A78">
      <w:pPr>
        <w:jc w:val="center"/>
      </w:pPr>
      <w:r w:rsidRPr="00E75BFD">
        <w:rPr>
          <w:noProof/>
        </w:rPr>
        <w:drawing>
          <wp:inline distT="0" distB="0" distL="0" distR="0" wp14:anchorId="6A4DAF20" wp14:editId="41444940">
            <wp:extent cx="4457699" cy="2728086"/>
            <wp:effectExtent l="0" t="0" r="635" b="0"/>
            <wp:docPr id="1498680379" name="Picture 1" descr="A diagram of a log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2148" name="Picture 1" descr="A diagram of a log out&#10;&#10;AI-generated content may be incorrect."/>
                    <pic:cNvPicPr/>
                  </pic:nvPicPr>
                  <pic:blipFill rotWithShape="1">
                    <a:blip r:embed="rId25"/>
                    <a:srcRect b="10775"/>
                    <a:stretch>
                      <a:fillRect/>
                    </a:stretch>
                  </pic:blipFill>
                  <pic:spPr bwMode="auto">
                    <a:xfrm>
                      <a:off x="0" y="0"/>
                      <a:ext cx="4458322" cy="2728467"/>
                    </a:xfrm>
                    <a:prstGeom prst="rect">
                      <a:avLst/>
                    </a:prstGeom>
                    <a:ln>
                      <a:noFill/>
                    </a:ln>
                    <a:extLst>
                      <a:ext uri="{53640926-AAD7-44D8-BBD7-CCE9431645EC}">
                        <a14:shadowObscured xmlns:a14="http://schemas.microsoft.com/office/drawing/2010/main"/>
                      </a:ext>
                    </a:extLst>
                  </pic:spPr>
                </pic:pic>
              </a:graphicData>
            </a:graphic>
          </wp:inline>
        </w:drawing>
      </w:r>
    </w:p>
    <w:p w14:paraId="21331997" w14:textId="77777777"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lastRenderedPageBreak/>
        <w:t xml:space="preserve">UC: Customer Support </w:t>
      </w:r>
    </w:p>
    <w:p w14:paraId="40697937" w14:textId="77777777" w:rsidR="001E2A78" w:rsidRPr="00E75BFD" w:rsidRDefault="001E2A78" w:rsidP="001E2A78">
      <w:pPr>
        <w:jc w:val="center"/>
      </w:pPr>
      <w:r w:rsidRPr="00E75BFD">
        <w:rPr>
          <w:noProof/>
        </w:rPr>
        <w:drawing>
          <wp:inline distT="0" distB="0" distL="0" distR="0" wp14:anchorId="73BAE1EE" wp14:editId="637A64D0">
            <wp:extent cx="3743847" cy="2372056"/>
            <wp:effectExtent l="0" t="0" r="9525" b="9525"/>
            <wp:docPr id="1382977335" name="Picture 1" descr="A diagram of a customer and search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57937" name="Picture 1" descr="A diagram of a customer and search customer&#10;&#10;AI-generated content may be incorrect."/>
                    <pic:cNvPicPr/>
                  </pic:nvPicPr>
                  <pic:blipFill>
                    <a:blip r:embed="rId26"/>
                    <a:stretch>
                      <a:fillRect/>
                    </a:stretch>
                  </pic:blipFill>
                  <pic:spPr>
                    <a:xfrm>
                      <a:off x="0" y="0"/>
                      <a:ext cx="3743847" cy="2372056"/>
                    </a:xfrm>
                    <a:prstGeom prst="rect">
                      <a:avLst/>
                    </a:prstGeom>
                  </pic:spPr>
                </pic:pic>
              </a:graphicData>
            </a:graphic>
          </wp:inline>
        </w:drawing>
      </w:r>
    </w:p>
    <w:p w14:paraId="295C1823" w14:textId="77777777" w:rsidR="001E2A78" w:rsidRPr="00E75BFD" w:rsidRDefault="001E2A78" w:rsidP="00957E81">
      <w:pPr>
        <w:pStyle w:val="Heading4"/>
        <w:numPr>
          <w:ilvl w:val="3"/>
          <w:numId w:val="42"/>
        </w:numPr>
        <w:rPr>
          <w:rFonts w:ascii="Times New Roman" w:hAnsi="Times New Roman" w:cs="Times New Roman"/>
          <w:b/>
          <w:bCs/>
          <w:i w:val="0"/>
          <w:iCs w:val="0"/>
          <w:color w:val="auto"/>
          <w:sz w:val="26"/>
          <w:szCs w:val="26"/>
        </w:rPr>
      </w:pPr>
      <w:r w:rsidRPr="00E75BFD">
        <w:rPr>
          <w:rFonts w:ascii="Times New Roman" w:hAnsi="Times New Roman" w:cs="Times New Roman"/>
          <w:b/>
          <w:bCs/>
          <w:i w:val="0"/>
          <w:iCs w:val="0"/>
          <w:color w:val="auto"/>
          <w:sz w:val="26"/>
          <w:szCs w:val="26"/>
        </w:rPr>
        <w:t>UC: Rating</w:t>
      </w:r>
    </w:p>
    <w:p w14:paraId="50D1DFCA" w14:textId="7A1A2478" w:rsidR="00E97073" w:rsidRPr="00E75BFD" w:rsidRDefault="001E2A78" w:rsidP="00950F8D">
      <w:pPr>
        <w:jc w:val="center"/>
      </w:pPr>
      <w:r w:rsidRPr="00E75BFD">
        <w:rPr>
          <w:noProof/>
        </w:rPr>
        <w:drawing>
          <wp:inline distT="0" distB="0" distL="0" distR="0" wp14:anchorId="697A7B6B" wp14:editId="1ADD9B61">
            <wp:extent cx="3286584" cy="1133633"/>
            <wp:effectExtent l="0" t="0" r="9525" b="9525"/>
            <wp:docPr id="1852383819"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13469" name="Picture 1" descr="A diagram of a product&#10;&#10;AI-generated content may be incorrect."/>
                    <pic:cNvPicPr/>
                  </pic:nvPicPr>
                  <pic:blipFill>
                    <a:blip r:embed="rId27"/>
                    <a:stretch>
                      <a:fillRect/>
                    </a:stretch>
                  </pic:blipFill>
                  <pic:spPr>
                    <a:xfrm>
                      <a:off x="0" y="0"/>
                      <a:ext cx="3286584" cy="1133633"/>
                    </a:xfrm>
                    <a:prstGeom prst="rect">
                      <a:avLst/>
                    </a:prstGeom>
                  </pic:spPr>
                </pic:pic>
              </a:graphicData>
            </a:graphic>
          </wp:inline>
        </w:drawing>
      </w:r>
    </w:p>
    <w:p w14:paraId="47D18FE7" w14:textId="77777777" w:rsidR="0019396B" w:rsidRPr="00E75BFD" w:rsidRDefault="0019396B" w:rsidP="00950F8D">
      <w:pPr>
        <w:jc w:val="center"/>
      </w:pPr>
    </w:p>
    <w:p w14:paraId="3CA7265E" w14:textId="29DFCAE7" w:rsidR="00B937D5" w:rsidRPr="00E75BFD" w:rsidRDefault="00950F8D" w:rsidP="00957E81">
      <w:pPr>
        <w:pStyle w:val="Heading3"/>
        <w:numPr>
          <w:ilvl w:val="2"/>
          <w:numId w:val="61"/>
        </w:numPr>
        <w:rPr>
          <w:lang w:val="vi-VN"/>
        </w:rPr>
      </w:pPr>
      <w:r w:rsidRPr="00E75BFD">
        <w:rPr>
          <w:lang w:val="vi-VN"/>
        </w:rPr>
        <w:t xml:space="preserve"> </w:t>
      </w:r>
      <w:r w:rsidR="000C1125" w:rsidRPr="00E75BFD">
        <w:rPr>
          <w:lang w:val="vi-VN"/>
        </w:rPr>
        <w:t>Yêu cầu chức năng</w:t>
      </w:r>
    </w:p>
    <w:p w14:paraId="79E51748" w14:textId="2C05E35B" w:rsidR="00E97073" w:rsidRPr="00E75BFD" w:rsidRDefault="00D02019" w:rsidP="00D02019">
      <w:pPr>
        <w:pStyle w:val="Heading4"/>
        <w:rPr>
          <w:rFonts w:ascii="Times New Roman" w:hAnsi="Times New Roman" w:cs="Times New Roman"/>
          <w:b/>
          <w:i w:val="0"/>
          <w:color w:val="auto"/>
          <w:sz w:val="26"/>
          <w:szCs w:val="26"/>
        </w:rPr>
      </w:pPr>
      <w:bookmarkStart w:id="10" w:name="_Toc209560082"/>
      <w:bookmarkStart w:id="11" w:name="_Toc211453523"/>
      <w:r w:rsidRPr="00E75BFD">
        <w:rPr>
          <w:rFonts w:ascii="Times New Roman" w:hAnsi="Times New Roman" w:cs="Times New Roman"/>
          <w:b/>
          <w:bCs/>
          <w:i w:val="0"/>
          <w:iCs w:val="0"/>
          <w:color w:val="auto"/>
          <w:sz w:val="26"/>
          <w:szCs w:val="26"/>
        </w:rPr>
        <w:t>2.2.</w:t>
      </w:r>
      <w:r w:rsidR="001A17DF" w:rsidRPr="00E75BFD">
        <w:rPr>
          <w:rFonts w:ascii="Times New Roman" w:hAnsi="Times New Roman" w:cs="Times New Roman"/>
          <w:b/>
          <w:bCs/>
          <w:i w:val="0"/>
          <w:iCs w:val="0"/>
          <w:color w:val="auto"/>
          <w:sz w:val="26"/>
          <w:szCs w:val="26"/>
        </w:rPr>
        <w:t xml:space="preserve">3.1. </w:t>
      </w:r>
      <w:r w:rsidR="00C547A4" w:rsidRPr="00E75BFD">
        <w:rPr>
          <w:rFonts w:ascii="Times New Roman" w:hAnsi="Times New Roman" w:cs="Times New Roman"/>
          <w:b/>
          <w:i w:val="0"/>
          <w:color w:val="auto"/>
          <w:sz w:val="26"/>
          <w:szCs w:val="26"/>
        </w:rPr>
        <w:t>User story</w:t>
      </w:r>
      <w:bookmarkEnd w:id="10"/>
      <w:bookmarkEnd w:id="11"/>
    </w:p>
    <w:p w14:paraId="50366CD5" w14:textId="6DA9B685" w:rsidR="0028615F" w:rsidRPr="00E75BFD" w:rsidRDefault="0028615F" w:rsidP="0028615F">
      <w:pPr>
        <w:ind w:left="720"/>
        <w:rPr>
          <w:rFonts w:ascii="Times New Roman" w:hAnsi="Times New Roman" w:cs="Times New Roman"/>
          <w:b/>
          <w:sz w:val="26"/>
          <w:szCs w:val="26"/>
        </w:rPr>
      </w:pPr>
      <w:bookmarkStart w:id="12" w:name="_Hlk209546939"/>
      <w:r w:rsidRPr="00E75BFD">
        <w:rPr>
          <w:rFonts w:ascii="Times New Roman" w:hAnsi="Times New Roman" w:cs="Times New Roman"/>
          <w:b/>
          <w:sz w:val="26"/>
          <w:szCs w:val="26"/>
        </w:rPr>
        <w:t xml:space="preserve">1. </w:t>
      </w:r>
      <w:r w:rsidR="000C1125" w:rsidRPr="00E75BFD">
        <w:rPr>
          <w:rFonts w:ascii="Times New Roman" w:hAnsi="Times New Roman" w:cs="Times New Roman"/>
          <w:b/>
          <w:sz w:val="26"/>
          <w:szCs w:val="26"/>
        </w:rPr>
        <w:t>Danh mục Sản phẩm (Product Catalog)</w:t>
      </w:r>
    </w:p>
    <w:p w14:paraId="3544433C" w14:textId="6FB63469" w:rsidR="000C1125" w:rsidRPr="00E75BFD" w:rsidRDefault="000C1125" w:rsidP="00957E81">
      <w:pPr>
        <w:pStyle w:val="NormalWeb"/>
        <w:numPr>
          <w:ilvl w:val="0"/>
          <w:numId w:val="173"/>
        </w:numPr>
        <w:ind w:left="1440"/>
        <w:jc w:val="both"/>
        <w:rPr>
          <w:sz w:val="26"/>
          <w:szCs w:val="26"/>
        </w:rPr>
      </w:pPr>
      <w:r w:rsidRPr="00E75BFD">
        <w:rPr>
          <w:sz w:val="26"/>
          <w:szCs w:val="26"/>
        </w:rPr>
        <w:t>Là một khách hàng, tôi muốn tìm kiếm/lọc sản phẩm, để tôi có thể nhanh chóng tìm được thứ mình cần.</w:t>
      </w:r>
    </w:p>
    <w:p w14:paraId="16D4354F" w14:textId="7B4329AF" w:rsidR="000C1125" w:rsidRPr="00E75BFD" w:rsidRDefault="000C1125" w:rsidP="00957E81">
      <w:pPr>
        <w:pStyle w:val="NormalWeb"/>
        <w:numPr>
          <w:ilvl w:val="0"/>
          <w:numId w:val="173"/>
        </w:numPr>
        <w:ind w:left="1440"/>
        <w:jc w:val="both"/>
        <w:rPr>
          <w:sz w:val="26"/>
          <w:szCs w:val="26"/>
        </w:rPr>
      </w:pPr>
      <w:r w:rsidRPr="00E75BFD">
        <w:rPr>
          <w:sz w:val="26"/>
          <w:szCs w:val="26"/>
        </w:rPr>
        <w:t>Là một khách hàng, tôi muốn xem chi tiết sản phẩm, để tôi biết thông tin trước khi mua.</w:t>
      </w:r>
    </w:p>
    <w:p w14:paraId="660DD7C3" w14:textId="23A955C6" w:rsidR="000C1125" w:rsidRPr="00E75BFD" w:rsidRDefault="000C1125" w:rsidP="00957E81">
      <w:pPr>
        <w:pStyle w:val="NormalWeb"/>
        <w:numPr>
          <w:ilvl w:val="0"/>
          <w:numId w:val="173"/>
        </w:numPr>
        <w:ind w:left="1440"/>
        <w:jc w:val="both"/>
        <w:rPr>
          <w:sz w:val="26"/>
          <w:szCs w:val="26"/>
        </w:rPr>
      </w:pPr>
      <w:r w:rsidRPr="00E75BFD">
        <w:rPr>
          <w:sz w:val="26"/>
          <w:szCs w:val="26"/>
        </w:rPr>
        <w:t>Là một khách hàng, tôi muốn thêm sản phẩm vào danh sách yêu thích (wishlist), để tôi có thể lưu lại những món hàng cho lần sau.</w:t>
      </w:r>
    </w:p>
    <w:p w14:paraId="3C1B394B" w14:textId="59320DAF" w:rsidR="000C1125" w:rsidRPr="00E75BFD" w:rsidRDefault="000C1125" w:rsidP="00957E81">
      <w:pPr>
        <w:pStyle w:val="NormalWeb"/>
        <w:numPr>
          <w:ilvl w:val="0"/>
          <w:numId w:val="173"/>
        </w:numPr>
        <w:ind w:left="1440"/>
        <w:jc w:val="both"/>
        <w:rPr>
          <w:sz w:val="26"/>
          <w:szCs w:val="26"/>
        </w:rPr>
      </w:pPr>
      <w:r w:rsidRPr="00E75BFD">
        <w:rPr>
          <w:sz w:val="26"/>
          <w:szCs w:val="26"/>
        </w:rPr>
        <w:t>Là một admin, tôi muốn quản lý sản phẩm (CRUD), để danh mục luôn được cập nhật.</w:t>
      </w:r>
    </w:p>
    <w:p w14:paraId="7B71C9D5" w14:textId="37EF96CF" w:rsidR="000C1125" w:rsidRPr="00E75BFD" w:rsidRDefault="000C1125" w:rsidP="00957E81">
      <w:pPr>
        <w:pStyle w:val="NormalWeb"/>
        <w:numPr>
          <w:ilvl w:val="0"/>
          <w:numId w:val="173"/>
        </w:numPr>
        <w:ind w:left="1440"/>
        <w:jc w:val="both"/>
        <w:rPr>
          <w:sz w:val="26"/>
          <w:szCs w:val="26"/>
        </w:rPr>
      </w:pPr>
      <w:r w:rsidRPr="00E75BFD">
        <w:rPr>
          <w:sz w:val="26"/>
          <w:szCs w:val="26"/>
        </w:rPr>
        <w:t>Là một admin, tôi muốn quản lý danh mục sản phẩm, để khách hàng có thể duyệt sản phẩm dễ dàng hơn.</w:t>
      </w:r>
    </w:p>
    <w:p w14:paraId="5758FD8B" w14:textId="7D796221" w:rsidR="000C1125" w:rsidRPr="00E75BFD" w:rsidRDefault="000C1125" w:rsidP="00957E81">
      <w:pPr>
        <w:pStyle w:val="NormalWeb"/>
        <w:numPr>
          <w:ilvl w:val="0"/>
          <w:numId w:val="173"/>
        </w:numPr>
        <w:ind w:left="1440"/>
        <w:jc w:val="both"/>
        <w:rPr>
          <w:sz w:val="26"/>
          <w:szCs w:val="26"/>
        </w:rPr>
      </w:pPr>
      <w:r w:rsidRPr="00E75BFD">
        <w:rPr>
          <w:sz w:val="26"/>
          <w:szCs w:val="26"/>
        </w:rPr>
        <w:t>Là một Admin, tôi muốn thêm, sửa, vô hiệu hóa và theo dõi các merchant/nhà cung cấp và các sản phẩm liên kết với họ, để tôi có thể duy trì các mối quan hệ kinh doanh đáng tin cậy và đảm bảo chất lượng cũng như khả năng truy xuất nguồn gốc sản phẩm trên nền tảng.</w:t>
      </w:r>
    </w:p>
    <w:p w14:paraId="0C039F6E" w14:textId="34B69183" w:rsidR="000C1125" w:rsidRPr="00E75BFD" w:rsidRDefault="000C1125" w:rsidP="00957E81">
      <w:pPr>
        <w:pStyle w:val="NormalWeb"/>
        <w:numPr>
          <w:ilvl w:val="0"/>
          <w:numId w:val="173"/>
        </w:numPr>
        <w:ind w:left="1440"/>
        <w:jc w:val="both"/>
        <w:rPr>
          <w:sz w:val="26"/>
          <w:szCs w:val="26"/>
        </w:rPr>
      </w:pPr>
      <w:r w:rsidRPr="00E75BFD">
        <w:rPr>
          <w:sz w:val="26"/>
          <w:szCs w:val="26"/>
        </w:rPr>
        <w:t>Là một Admin, tôi muốn tạo, cập nhật, xóa và xem thông tin thương hiệu, để tôi có thể quản lý tất cả thương hiệu sản phẩm hiệu quả và giữ cho danh mục luôn chính xác.</w:t>
      </w:r>
    </w:p>
    <w:p w14:paraId="6A240AE0" w14:textId="00396780" w:rsidR="00C83160" w:rsidRPr="00E75BFD" w:rsidRDefault="00C83160" w:rsidP="000C1125">
      <w:pPr>
        <w:pStyle w:val="ListParagraph"/>
        <w:ind w:left="1440"/>
        <w:jc w:val="both"/>
        <w:rPr>
          <w:rFonts w:ascii="Times New Roman" w:hAnsi="Times New Roman" w:cs="Times New Roman"/>
          <w:sz w:val="26"/>
          <w:szCs w:val="26"/>
        </w:rPr>
      </w:pPr>
    </w:p>
    <w:p w14:paraId="3E674DBF" w14:textId="53AF7F62" w:rsidR="0012188B" w:rsidRPr="00E75BFD" w:rsidRDefault="0012188B" w:rsidP="002C6E2F">
      <w:pPr>
        <w:ind w:left="720"/>
        <w:rPr>
          <w:rFonts w:ascii="Times New Roman" w:hAnsi="Times New Roman" w:cs="Times New Roman"/>
          <w:b/>
          <w:sz w:val="26"/>
          <w:szCs w:val="26"/>
        </w:rPr>
      </w:pPr>
      <w:r w:rsidRPr="00E75BFD">
        <w:rPr>
          <w:rFonts w:ascii="Times New Roman" w:hAnsi="Times New Roman" w:cs="Times New Roman"/>
          <w:b/>
          <w:sz w:val="26"/>
          <w:szCs w:val="26"/>
        </w:rPr>
        <w:t xml:space="preserve">2. </w:t>
      </w:r>
      <w:r w:rsidR="000C1125" w:rsidRPr="00E75BFD">
        <w:rPr>
          <w:rFonts w:ascii="Times New Roman" w:hAnsi="Times New Roman" w:cs="Times New Roman"/>
          <w:b/>
          <w:sz w:val="26"/>
          <w:szCs w:val="26"/>
        </w:rPr>
        <w:t>Giỏ hàng (Shopping Cart)</w:t>
      </w:r>
    </w:p>
    <w:p w14:paraId="316C779D" w14:textId="0E0925C9" w:rsidR="0033029C" w:rsidRPr="00E75BFD" w:rsidRDefault="0033029C" w:rsidP="00957E81">
      <w:pPr>
        <w:pStyle w:val="ListParagraph"/>
        <w:numPr>
          <w:ilvl w:val="0"/>
          <w:numId w:val="174"/>
        </w:numPr>
        <w:rPr>
          <w:rFonts w:ascii="Times New Roman" w:hAnsi="Times New Roman" w:cs="Times New Roman"/>
          <w:bCs/>
          <w:sz w:val="26"/>
          <w:szCs w:val="26"/>
        </w:rPr>
      </w:pPr>
      <w:r w:rsidRPr="00E75BFD">
        <w:rPr>
          <w:rFonts w:ascii="Times New Roman" w:hAnsi="Times New Roman" w:cs="Times New Roman"/>
          <w:bCs/>
          <w:sz w:val="26"/>
          <w:szCs w:val="26"/>
        </w:rPr>
        <w:t>Là một khách hàng, tôi muốn tạo giỏ hàng, để tôi có thể bắt đầu thêm sản phẩm.</w:t>
      </w:r>
    </w:p>
    <w:p w14:paraId="29359FB2" w14:textId="4E95D1D3" w:rsidR="0033029C" w:rsidRPr="00E75BFD" w:rsidRDefault="0033029C" w:rsidP="00957E81">
      <w:pPr>
        <w:pStyle w:val="ListParagraph"/>
        <w:numPr>
          <w:ilvl w:val="0"/>
          <w:numId w:val="174"/>
        </w:numPr>
        <w:rPr>
          <w:rFonts w:ascii="Times New Roman" w:hAnsi="Times New Roman" w:cs="Times New Roman"/>
          <w:bCs/>
          <w:sz w:val="26"/>
          <w:szCs w:val="26"/>
        </w:rPr>
      </w:pPr>
      <w:r w:rsidRPr="00E75BFD">
        <w:rPr>
          <w:rFonts w:ascii="Times New Roman" w:hAnsi="Times New Roman" w:cs="Times New Roman"/>
          <w:bCs/>
          <w:sz w:val="26"/>
          <w:szCs w:val="26"/>
        </w:rPr>
        <w:t>Là một khách hàng, tôi muốn thêm/cập nhật/xóa sản phẩm trong giỏ, để tôi có thể quản lý đơn hàng của mình.</w:t>
      </w:r>
    </w:p>
    <w:p w14:paraId="093C4B74" w14:textId="116C4607" w:rsidR="0033029C" w:rsidRPr="00E75BFD" w:rsidRDefault="0033029C" w:rsidP="00957E81">
      <w:pPr>
        <w:pStyle w:val="ListParagraph"/>
        <w:numPr>
          <w:ilvl w:val="0"/>
          <w:numId w:val="174"/>
        </w:numPr>
        <w:rPr>
          <w:rFonts w:ascii="Times New Roman" w:hAnsi="Times New Roman" w:cs="Times New Roman"/>
          <w:bCs/>
          <w:sz w:val="26"/>
          <w:szCs w:val="26"/>
        </w:rPr>
      </w:pPr>
      <w:r w:rsidRPr="00E75BFD">
        <w:rPr>
          <w:rFonts w:ascii="Times New Roman" w:hAnsi="Times New Roman" w:cs="Times New Roman"/>
          <w:bCs/>
          <w:sz w:val="26"/>
          <w:szCs w:val="26"/>
        </w:rPr>
        <w:t>Là một khách hàng, tôi muốn xem tổng chi phí trong giỏ, để tôi biết mình sẽ phải trả bao nhiêu.</w:t>
      </w:r>
    </w:p>
    <w:p w14:paraId="6927682C" w14:textId="5D5558DB" w:rsidR="0033029C" w:rsidRPr="00E75BFD" w:rsidRDefault="0033029C" w:rsidP="00957E81">
      <w:pPr>
        <w:pStyle w:val="ListParagraph"/>
        <w:numPr>
          <w:ilvl w:val="0"/>
          <w:numId w:val="174"/>
        </w:numPr>
        <w:rPr>
          <w:rFonts w:ascii="Times New Roman" w:hAnsi="Times New Roman" w:cs="Times New Roman"/>
          <w:bCs/>
          <w:sz w:val="26"/>
          <w:szCs w:val="26"/>
        </w:rPr>
      </w:pPr>
      <w:r w:rsidRPr="00E75BFD">
        <w:rPr>
          <w:rFonts w:ascii="Times New Roman" w:hAnsi="Times New Roman" w:cs="Times New Roman"/>
          <w:bCs/>
          <w:sz w:val="26"/>
          <w:szCs w:val="26"/>
        </w:rPr>
        <w:t>Là một khách hàng, tôi muốn thanh toán giỏ hàng, để tôi có thể đặt đơn.</w:t>
      </w:r>
    </w:p>
    <w:p w14:paraId="27D44151" w14:textId="0352466F" w:rsidR="0033029C" w:rsidRPr="00E75BFD" w:rsidRDefault="0033029C" w:rsidP="00957E81">
      <w:pPr>
        <w:pStyle w:val="ListParagraph"/>
        <w:numPr>
          <w:ilvl w:val="0"/>
          <w:numId w:val="174"/>
        </w:numPr>
        <w:rPr>
          <w:rFonts w:ascii="Times New Roman" w:hAnsi="Times New Roman" w:cs="Times New Roman"/>
          <w:bCs/>
          <w:sz w:val="26"/>
          <w:szCs w:val="26"/>
        </w:rPr>
      </w:pPr>
      <w:r w:rsidRPr="00E75BFD">
        <w:rPr>
          <w:rFonts w:ascii="Times New Roman" w:hAnsi="Times New Roman" w:cs="Times New Roman"/>
          <w:bCs/>
          <w:sz w:val="26"/>
          <w:szCs w:val="26"/>
        </w:rPr>
        <w:t>Là một admin, tôi muốn cập nhật tồn kho khi có đơn hàng được đặt, để số lượng hàng luôn chính xác.</w:t>
      </w:r>
    </w:p>
    <w:p w14:paraId="59F3896E" w14:textId="77777777" w:rsidR="0033029C" w:rsidRPr="00E75BFD" w:rsidRDefault="0033029C" w:rsidP="002C6E2F">
      <w:pPr>
        <w:ind w:left="720"/>
        <w:rPr>
          <w:rFonts w:ascii="Times New Roman" w:hAnsi="Times New Roman" w:cs="Times New Roman"/>
          <w:b/>
          <w:sz w:val="26"/>
          <w:szCs w:val="26"/>
        </w:rPr>
      </w:pPr>
    </w:p>
    <w:p w14:paraId="73E42D6D" w14:textId="5C256D38" w:rsidR="0028615F" w:rsidRPr="00E75BFD" w:rsidRDefault="0028615F" w:rsidP="0033029C">
      <w:pPr>
        <w:pStyle w:val="ListParagraph"/>
        <w:rPr>
          <w:rFonts w:ascii="Times New Roman" w:hAnsi="Times New Roman" w:cs="Times New Roman"/>
          <w:b/>
          <w:sz w:val="26"/>
          <w:szCs w:val="26"/>
        </w:rPr>
      </w:pPr>
      <w:r w:rsidRPr="00E75BFD">
        <w:rPr>
          <w:rFonts w:ascii="Times New Roman" w:hAnsi="Times New Roman" w:cs="Times New Roman"/>
          <w:b/>
          <w:sz w:val="26"/>
          <w:szCs w:val="26"/>
        </w:rPr>
        <w:t xml:space="preserve">3. </w:t>
      </w:r>
      <w:r w:rsidR="000C1125" w:rsidRPr="00E75BFD">
        <w:rPr>
          <w:rFonts w:ascii="Times New Roman" w:hAnsi="Times New Roman" w:cs="Times New Roman"/>
          <w:b/>
          <w:sz w:val="26"/>
          <w:szCs w:val="26"/>
        </w:rPr>
        <w:t>Quy trình Thanh toán (Payment Process)</w:t>
      </w:r>
    </w:p>
    <w:p w14:paraId="07C7AEC8" w14:textId="77777777" w:rsidR="0033029C" w:rsidRPr="00E75BFD" w:rsidRDefault="0033029C" w:rsidP="00957E81">
      <w:pPr>
        <w:pStyle w:val="ListParagraph"/>
        <w:numPr>
          <w:ilvl w:val="0"/>
          <w:numId w:val="175"/>
        </w:numPr>
        <w:rPr>
          <w:rFonts w:ascii="Times New Roman" w:hAnsi="Times New Roman" w:cs="Times New Roman"/>
          <w:sz w:val="26"/>
          <w:szCs w:val="26"/>
        </w:rPr>
      </w:pPr>
      <w:r w:rsidRPr="00E75BFD">
        <w:rPr>
          <w:rFonts w:ascii="Times New Roman" w:hAnsi="Times New Roman" w:cs="Times New Roman"/>
          <w:sz w:val="26"/>
          <w:szCs w:val="26"/>
        </w:rPr>
        <w:t>Là hệ thống, tôi muốn kiểm tra/xác thực các sản phẩm đã chọn trước khi thanh toán, để khách hàng chỉ trả tiền cho các sản phẩm đúng và còn hàng.</w:t>
      </w:r>
    </w:p>
    <w:p w14:paraId="7AA8689F" w14:textId="2DD9636A" w:rsidR="0028615F" w:rsidRPr="00E75BFD" w:rsidRDefault="0028615F" w:rsidP="0028615F">
      <w:pPr>
        <w:ind w:left="720"/>
        <w:rPr>
          <w:rFonts w:ascii="Times New Roman" w:hAnsi="Times New Roman" w:cs="Times New Roman"/>
          <w:b/>
          <w:sz w:val="26"/>
          <w:szCs w:val="26"/>
        </w:rPr>
      </w:pPr>
      <w:r w:rsidRPr="00E75BFD">
        <w:rPr>
          <w:rFonts w:ascii="Times New Roman" w:hAnsi="Times New Roman" w:cs="Times New Roman"/>
          <w:b/>
          <w:sz w:val="26"/>
          <w:szCs w:val="26"/>
        </w:rPr>
        <w:t xml:space="preserve">4. </w:t>
      </w:r>
      <w:r w:rsidR="000C1125" w:rsidRPr="00E75BFD">
        <w:rPr>
          <w:rFonts w:ascii="Times New Roman" w:hAnsi="Times New Roman" w:cs="Times New Roman"/>
          <w:b/>
          <w:sz w:val="26"/>
          <w:szCs w:val="26"/>
        </w:rPr>
        <w:t>Quản lý Đơn hàng (Order Management)</w:t>
      </w:r>
    </w:p>
    <w:p w14:paraId="539575A5" w14:textId="388AA255" w:rsidR="0033029C" w:rsidRPr="00E75BFD" w:rsidRDefault="0033029C" w:rsidP="00957E81">
      <w:pPr>
        <w:pStyle w:val="ListParagraph"/>
        <w:numPr>
          <w:ilvl w:val="0"/>
          <w:numId w:val="176"/>
        </w:numPr>
        <w:rPr>
          <w:rFonts w:ascii="Times New Roman" w:hAnsi="Times New Roman" w:cs="Times New Roman"/>
          <w:sz w:val="26"/>
          <w:szCs w:val="26"/>
        </w:rPr>
      </w:pPr>
      <w:r w:rsidRPr="00E75BFD">
        <w:rPr>
          <w:rFonts w:ascii="Times New Roman" w:hAnsi="Times New Roman" w:cs="Times New Roman"/>
          <w:sz w:val="26"/>
          <w:szCs w:val="26"/>
        </w:rPr>
        <w:t>Là một admin, tôi muốn xem tất cả đơn hàng, để tôi có thể theo dõi hoạt động mua sắm trên toàn hệ thống.</w:t>
      </w:r>
    </w:p>
    <w:p w14:paraId="27CF2A83" w14:textId="4C54385D" w:rsidR="0033029C" w:rsidRPr="00E75BFD" w:rsidRDefault="0033029C" w:rsidP="00957E81">
      <w:pPr>
        <w:pStyle w:val="ListParagraph"/>
        <w:numPr>
          <w:ilvl w:val="0"/>
          <w:numId w:val="176"/>
        </w:numPr>
        <w:rPr>
          <w:rFonts w:ascii="Times New Roman" w:hAnsi="Times New Roman" w:cs="Times New Roman"/>
          <w:sz w:val="26"/>
          <w:szCs w:val="26"/>
        </w:rPr>
      </w:pPr>
      <w:r w:rsidRPr="00E75BFD">
        <w:rPr>
          <w:rFonts w:ascii="Times New Roman" w:hAnsi="Times New Roman" w:cs="Times New Roman"/>
          <w:sz w:val="26"/>
          <w:szCs w:val="26"/>
        </w:rPr>
        <w:t>Là một admin, tôi muốn cập nhật trạng thái đơn hàng (đang xử lý, đang giao, hoàn thành), để khách hàng biết tiến trình.</w:t>
      </w:r>
    </w:p>
    <w:p w14:paraId="434CA16D" w14:textId="23B8D662" w:rsidR="004E2A2C" w:rsidRPr="00E75BFD" w:rsidRDefault="0033029C" w:rsidP="00957E81">
      <w:pPr>
        <w:pStyle w:val="ListParagraph"/>
        <w:numPr>
          <w:ilvl w:val="0"/>
          <w:numId w:val="176"/>
        </w:numPr>
        <w:rPr>
          <w:rFonts w:ascii="Times New Roman" w:hAnsi="Times New Roman" w:cs="Times New Roman"/>
          <w:sz w:val="26"/>
          <w:szCs w:val="26"/>
        </w:rPr>
      </w:pPr>
      <w:r w:rsidRPr="00E75BFD">
        <w:rPr>
          <w:rFonts w:ascii="Times New Roman" w:hAnsi="Times New Roman" w:cs="Times New Roman"/>
          <w:sz w:val="26"/>
          <w:szCs w:val="26"/>
        </w:rPr>
        <w:t>Là một admin, tôi muốn hủy đơn hàng khi cần, để tồn kho và hóa đơn luôn chính xác.</w:t>
      </w:r>
    </w:p>
    <w:p w14:paraId="42551141" w14:textId="5573D5FF" w:rsidR="0012188B" w:rsidRPr="00E75BFD" w:rsidRDefault="0028615F" w:rsidP="002C6E2F">
      <w:pPr>
        <w:ind w:left="720"/>
        <w:rPr>
          <w:rFonts w:ascii="Times New Roman" w:hAnsi="Times New Roman" w:cs="Times New Roman"/>
          <w:b/>
          <w:sz w:val="26"/>
          <w:szCs w:val="26"/>
        </w:rPr>
      </w:pPr>
      <w:r w:rsidRPr="00E75BFD">
        <w:rPr>
          <w:rFonts w:ascii="Times New Roman" w:hAnsi="Times New Roman" w:cs="Times New Roman"/>
          <w:b/>
          <w:sz w:val="26"/>
          <w:szCs w:val="26"/>
        </w:rPr>
        <w:t>5</w:t>
      </w:r>
      <w:r w:rsidR="0012188B" w:rsidRPr="00E75BFD">
        <w:rPr>
          <w:rFonts w:ascii="Times New Roman" w:hAnsi="Times New Roman" w:cs="Times New Roman"/>
          <w:b/>
          <w:sz w:val="26"/>
          <w:szCs w:val="26"/>
        </w:rPr>
        <w:t xml:space="preserve">. </w:t>
      </w:r>
      <w:r w:rsidR="000C1125" w:rsidRPr="00E75BFD">
        <w:rPr>
          <w:rFonts w:ascii="Times New Roman" w:hAnsi="Times New Roman" w:cs="Times New Roman"/>
          <w:b/>
          <w:sz w:val="26"/>
          <w:szCs w:val="26"/>
        </w:rPr>
        <w:t>Lịch sử Đơn hàng (Order History)</w:t>
      </w:r>
    </w:p>
    <w:p w14:paraId="5856D41C" w14:textId="0B751EEE" w:rsidR="0033029C" w:rsidRPr="00E75BFD" w:rsidRDefault="0033029C" w:rsidP="00957E81">
      <w:pPr>
        <w:pStyle w:val="ListParagraph"/>
        <w:numPr>
          <w:ilvl w:val="0"/>
          <w:numId w:val="177"/>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xem các đơn hàng trước đây, để tôi có thể theo dõi các lần mua sắm.</w:t>
      </w:r>
    </w:p>
    <w:p w14:paraId="16140FCA" w14:textId="42C35E0D" w:rsidR="0033029C" w:rsidRPr="00E75BFD" w:rsidRDefault="0033029C" w:rsidP="00957E81">
      <w:pPr>
        <w:pStyle w:val="ListParagraph"/>
        <w:numPr>
          <w:ilvl w:val="0"/>
          <w:numId w:val="177"/>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xem chi tiết đơn hàng, để tôi có thể xem thông tin sản phẩm và trạng thái.</w:t>
      </w:r>
    </w:p>
    <w:p w14:paraId="1AAE7527" w14:textId="5AF4375A" w:rsidR="0033029C" w:rsidRPr="00E75BFD" w:rsidRDefault="0033029C" w:rsidP="00957E81">
      <w:pPr>
        <w:pStyle w:val="ListParagraph"/>
        <w:numPr>
          <w:ilvl w:val="0"/>
          <w:numId w:val="177"/>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hủy đơn hàng (nếu được phép), để tôi có thể dừng những giao dịch không mong muốn.</w:t>
      </w:r>
    </w:p>
    <w:p w14:paraId="31D1188F" w14:textId="3065068E" w:rsidR="0033029C" w:rsidRPr="00E75BFD" w:rsidRDefault="0033029C" w:rsidP="00957E81">
      <w:pPr>
        <w:pStyle w:val="ListParagraph"/>
        <w:numPr>
          <w:ilvl w:val="0"/>
          <w:numId w:val="177"/>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mua lại các sản phẩm đã mua trước đó, để tôi có thể mua lại dễ dàng.</w:t>
      </w:r>
    </w:p>
    <w:p w14:paraId="3DA7F30D" w14:textId="37976AE6" w:rsidR="0033029C" w:rsidRPr="00E75BFD" w:rsidRDefault="0033029C" w:rsidP="00957E81">
      <w:pPr>
        <w:pStyle w:val="ListParagraph"/>
        <w:numPr>
          <w:ilvl w:val="0"/>
          <w:numId w:val="177"/>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đánh giá sản phẩm sau khi giao hàng, để tôi có thể chia sẻ trải nghiệm của mình.</w:t>
      </w:r>
    </w:p>
    <w:p w14:paraId="1C5193BB" w14:textId="591FA364" w:rsidR="0012188B" w:rsidRPr="00E75BFD" w:rsidRDefault="0012188B" w:rsidP="0012188B">
      <w:pPr>
        <w:rPr>
          <w:rFonts w:ascii="Times New Roman" w:hAnsi="Times New Roman" w:cs="Times New Roman"/>
          <w:sz w:val="26"/>
          <w:szCs w:val="26"/>
        </w:rPr>
      </w:pPr>
    </w:p>
    <w:p w14:paraId="3671FABE" w14:textId="77777777" w:rsidR="004E2A2C" w:rsidRPr="00E75BFD" w:rsidRDefault="004E2A2C" w:rsidP="004E2A2C">
      <w:pPr>
        <w:pStyle w:val="ListParagraph"/>
        <w:ind w:left="1440"/>
        <w:rPr>
          <w:rFonts w:ascii="Times New Roman" w:hAnsi="Times New Roman" w:cs="Times New Roman"/>
          <w:sz w:val="26"/>
          <w:szCs w:val="26"/>
        </w:rPr>
      </w:pPr>
    </w:p>
    <w:p w14:paraId="3F943AF7" w14:textId="6BAEBA71" w:rsidR="0012188B" w:rsidRPr="00E75BFD" w:rsidRDefault="0012188B" w:rsidP="002C6E2F">
      <w:pPr>
        <w:ind w:left="720"/>
        <w:rPr>
          <w:rFonts w:ascii="Times New Roman" w:hAnsi="Times New Roman" w:cs="Times New Roman"/>
          <w:b/>
          <w:sz w:val="26"/>
          <w:szCs w:val="26"/>
        </w:rPr>
      </w:pPr>
      <w:r w:rsidRPr="00E75BFD">
        <w:rPr>
          <w:rFonts w:ascii="Times New Roman" w:hAnsi="Times New Roman" w:cs="Times New Roman"/>
          <w:b/>
          <w:sz w:val="26"/>
          <w:szCs w:val="26"/>
        </w:rPr>
        <w:lastRenderedPageBreak/>
        <w:t xml:space="preserve">6. </w:t>
      </w:r>
      <w:r w:rsidR="000C1125" w:rsidRPr="00E75BFD">
        <w:rPr>
          <w:rFonts w:ascii="Times New Roman" w:hAnsi="Times New Roman" w:cs="Times New Roman"/>
          <w:b/>
          <w:sz w:val="26"/>
          <w:szCs w:val="26"/>
        </w:rPr>
        <w:t>Quản lý Tài khoản (Account Management)</w:t>
      </w:r>
    </w:p>
    <w:p w14:paraId="39EBFA12" w14:textId="589F24F1" w:rsidR="0033029C" w:rsidRPr="00E75BFD" w:rsidRDefault="0033029C" w:rsidP="00957E81">
      <w:pPr>
        <w:pStyle w:val="ListParagraph"/>
        <w:numPr>
          <w:ilvl w:val="0"/>
          <w:numId w:val="178"/>
        </w:numPr>
        <w:rPr>
          <w:rFonts w:ascii="Times New Roman" w:hAnsi="Times New Roman" w:cs="Times New Roman"/>
          <w:sz w:val="26"/>
          <w:szCs w:val="26"/>
        </w:rPr>
      </w:pPr>
      <w:r w:rsidRPr="00E75BFD">
        <w:rPr>
          <w:rFonts w:ascii="Times New Roman" w:hAnsi="Times New Roman" w:cs="Times New Roman"/>
          <w:sz w:val="26"/>
          <w:szCs w:val="26"/>
        </w:rPr>
        <w:t>Là một khách hàng, tôi muốn xem và cập nhật thông tin tài khoản, để hồ sơ của tôi luôn chính xác.</w:t>
      </w:r>
    </w:p>
    <w:p w14:paraId="2CE5687F" w14:textId="40FE0D69" w:rsidR="0033029C" w:rsidRPr="00E75BFD" w:rsidRDefault="0033029C" w:rsidP="00957E81">
      <w:pPr>
        <w:pStyle w:val="ListParagraph"/>
        <w:numPr>
          <w:ilvl w:val="0"/>
          <w:numId w:val="178"/>
        </w:numPr>
        <w:rPr>
          <w:rFonts w:ascii="Times New Roman" w:hAnsi="Times New Roman" w:cs="Times New Roman"/>
          <w:sz w:val="26"/>
          <w:szCs w:val="26"/>
        </w:rPr>
      </w:pPr>
      <w:r w:rsidRPr="00E75BFD">
        <w:rPr>
          <w:rFonts w:ascii="Times New Roman" w:hAnsi="Times New Roman" w:cs="Times New Roman"/>
          <w:sz w:val="26"/>
          <w:szCs w:val="26"/>
        </w:rPr>
        <w:t>Là một khách hàng, tôi muốn thay đổi mật khẩu một cách an toàn, để tôi bảo vệ tài khoản của mình.</w:t>
      </w:r>
    </w:p>
    <w:p w14:paraId="2BCDBA29" w14:textId="1E9A5589" w:rsidR="0028615F" w:rsidRPr="00E75BFD" w:rsidRDefault="0028615F" w:rsidP="0028615F">
      <w:pPr>
        <w:ind w:left="720"/>
        <w:rPr>
          <w:rFonts w:ascii="Times New Roman" w:hAnsi="Times New Roman" w:cs="Times New Roman"/>
          <w:b/>
          <w:sz w:val="26"/>
          <w:szCs w:val="26"/>
        </w:rPr>
      </w:pPr>
      <w:r w:rsidRPr="00E75BFD">
        <w:rPr>
          <w:rFonts w:ascii="Times New Roman" w:hAnsi="Times New Roman" w:cs="Times New Roman"/>
          <w:b/>
          <w:sz w:val="26"/>
          <w:szCs w:val="26"/>
        </w:rPr>
        <w:t xml:space="preserve">7. </w:t>
      </w:r>
      <w:r w:rsidR="000C1125" w:rsidRPr="00E75BFD">
        <w:rPr>
          <w:rFonts w:ascii="Times New Roman" w:hAnsi="Times New Roman" w:cs="Times New Roman"/>
          <w:b/>
          <w:sz w:val="26"/>
          <w:szCs w:val="26"/>
        </w:rPr>
        <w:t>Use Case: Quản lý Khách hàng (Customer Management)</w:t>
      </w:r>
    </w:p>
    <w:p w14:paraId="13CCC14E" w14:textId="7168966B" w:rsidR="0033029C" w:rsidRPr="00E75BFD" w:rsidRDefault="0033029C" w:rsidP="00957E81">
      <w:pPr>
        <w:pStyle w:val="ListParagraph"/>
        <w:numPr>
          <w:ilvl w:val="0"/>
          <w:numId w:val="179"/>
        </w:numPr>
        <w:ind w:left="1440"/>
        <w:rPr>
          <w:rFonts w:ascii="Times New Roman" w:hAnsi="Times New Roman" w:cs="Times New Roman"/>
          <w:sz w:val="26"/>
          <w:szCs w:val="26"/>
        </w:rPr>
      </w:pPr>
      <w:r w:rsidRPr="00E75BFD">
        <w:rPr>
          <w:rFonts w:ascii="Times New Roman" w:hAnsi="Times New Roman" w:cs="Times New Roman"/>
          <w:sz w:val="26"/>
          <w:szCs w:val="26"/>
        </w:rPr>
        <w:t>Là một admin, tôi muốn tìm kiếm khách hàng theo tên/email, để tôi có thể nhanh chóng tìm được họ.</w:t>
      </w:r>
    </w:p>
    <w:p w14:paraId="3120799F" w14:textId="545F8BB8" w:rsidR="0033029C" w:rsidRPr="00E75BFD" w:rsidRDefault="0033029C" w:rsidP="00957E81">
      <w:pPr>
        <w:pStyle w:val="ListParagraph"/>
        <w:numPr>
          <w:ilvl w:val="0"/>
          <w:numId w:val="179"/>
        </w:numPr>
        <w:ind w:left="1440"/>
        <w:rPr>
          <w:rFonts w:ascii="Times New Roman" w:hAnsi="Times New Roman" w:cs="Times New Roman"/>
          <w:sz w:val="26"/>
          <w:szCs w:val="26"/>
        </w:rPr>
      </w:pPr>
      <w:r w:rsidRPr="00E75BFD">
        <w:rPr>
          <w:rFonts w:ascii="Times New Roman" w:hAnsi="Times New Roman" w:cs="Times New Roman"/>
          <w:sz w:val="26"/>
          <w:szCs w:val="26"/>
        </w:rPr>
        <w:t>Là một admin, tôi muốn xem thông tin khách hàng, để tôi có thể hỗ trợ họ tốt hơn.</w:t>
      </w:r>
    </w:p>
    <w:p w14:paraId="00AF2957" w14:textId="77777777" w:rsidR="004E2A2C" w:rsidRPr="00E75BFD" w:rsidRDefault="004E2A2C" w:rsidP="0028615F">
      <w:pPr>
        <w:pStyle w:val="ListParagraph"/>
        <w:ind w:left="1440"/>
        <w:rPr>
          <w:rFonts w:ascii="Times New Roman" w:hAnsi="Times New Roman" w:cs="Times New Roman"/>
          <w:sz w:val="26"/>
          <w:szCs w:val="26"/>
        </w:rPr>
      </w:pPr>
    </w:p>
    <w:p w14:paraId="6A3B0D28" w14:textId="09AC56E1" w:rsidR="004E2A2C" w:rsidRPr="00E75BFD" w:rsidRDefault="004E2A2C" w:rsidP="004E2A2C">
      <w:pPr>
        <w:ind w:left="720"/>
        <w:rPr>
          <w:rFonts w:ascii="Times New Roman" w:hAnsi="Times New Roman" w:cs="Times New Roman"/>
          <w:b/>
          <w:sz w:val="26"/>
          <w:szCs w:val="26"/>
        </w:rPr>
      </w:pPr>
      <w:r w:rsidRPr="00E75BFD">
        <w:rPr>
          <w:rFonts w:ascii="Times New Roman" w:hAnsi="Times New Roman" w:cs="Times New Roman"/>
          <w:b/>
          <w:sz w:val="26"/>
          <w:szCs w:val="26"/>
        </w:rPr>
        <w:t xml:space="preserve">8. </w:t>
      </w:r>
      <w:r w:rsidR="000C1125" w:rsidRPr="00E75BFD">
        <w:rPr>
          <w:rFonts w:ascii="Times New Roman" w:hAnsi="Times New Roman" w:cs="Times New Roman"/>
          <w:b/>
          <w:sz w:val="26"/>
          <w:szCs w:val="26"/>
        </w:rPr>
        <w:t>Use Case: Kiểm soát Truy cập (Access Control)</w:t>
      </w:r>
    </w:p>
    <w:p w14:paraId="6D1CC798" w14:textId="5811B4F5" w:rsidR="0033029C" w:rsidRPr="00E75BFD" w:rsidRDefault="0033029C" w:rsidP="00957E81">
      <w:pPr>
        <w:pStyle w:val="ListParagraph"/>
        <w:numPr>
          <w:ilvl w:val="0"/>
          <w:numId w:val="180"/>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mới, tôi muốn đăng ký tài khoản, để tôi có thể mua sắm trực tuyến.</w:t>
      </w:r>
    </w:p>
    <w:p w14:paraId="042201A4" w14:textId="3F8DA723" w:rsidR="0033029C" w:rsidRPr="00E75BFD" w:rsidRDefault="0033029C" w:rsidP="00957E81">
      <w:pPr>
        <w:pStyle w:val="ListParagraph"/>
        <w:numPr>
          <w:ilvl w:val="0"/>
          <w:numId w:val="180"/>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đăng nhập, để tôi có thể truy cập tài khoản và lịch sử mua sắm.</w:t>
      </w:r>
    </w:p>
    <w:p w14:paraId="27A5A7F4" w14:textId="62901EFA" w:rsidR="0033029C" w:rsidRPr="00E75BFD" w:rsidRDefault="0033029C" w:rsidP="00957E81">
      <w:pPr>
        <w:pStyle w:val="ListParagraph"/>
        <w:numPr>
          <w:ilvl w:val="0"/>
          <w:numId w:val="180"/>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đăng xuất, để tôi bảo vệ tài khoản khi dùng thiết bị dùng chung.</w:t>
      </w:r>
    </w:p>
    <w:p w14:paraId="1928F809" w14:textId="3783FD3C" w:rsidR="0033029C" w:rsidRPr="00E75BFD" w:rsidRDefault="0033029C" w:rsidP="00957E81">
      <w:pPr>
        <w:pStyle w:val="ListParagraph"/>
        <w:numPr>
          <w:ilvl w:val="0"/>
          <w:numId w:val="180"/>
        </w:numPr>
        <w:ind w:left="1440"/>
        <w:rPr>
          <w:rFonts w:ascii="Times New Roman" w:hAnsi="Times New Roman" w:cs="Times New Roman"/>
          <w:sz w:val="26"/>
          <w:szCs w:val="26"/>
        </w:rPr>
      </w:pPr>
      <w:r w:rsidRPr="00E75BFD">
        <w:rPr>
          <w:rFonts w:ascii="Times New Roman" w:hAnsi="Times New Roman" w:cs="Times New Roman"/>
          <w:sz w:val="26"/>
          <w:szCs w:val="26"/>
        </w:rPr>
        <w:t>Là một admin, tôi muốn đăng nhập an toàn, để tôi có thể quản lý hệ thống với quyền phù hợp.</w:t>
      </w:r>
    </w:p>
    <w:p w14:paraId="581ED537" w14:textId="77777777" w:rsidR="004E2A2C" w:rsidRPr="00E75BFD" w:rsidRDefault="004E2A2C" w:rsidP="004E2A2C">
      <w:pPr>
        <w:rPr>
          <w:rFonts w:ascii="Times New Roman" w:hAnsi="Times New Roman" w:cs="Times New Roman"/>
          <w:sz w:val="26"/>
          <w:szCs w:val="26"/>
        </w:rPr>
      </w:pPr>
    </w:p>
    <w:p w14:paraId="2A462018" w14:textId="24571292" w:rsidR="0028615F" w:rsidRPr="00E75BFD" w:rsidRDefault="004E2A2C" w:rsidP="0028615F">
      <w:pPr>
        <w:ind w:left="720"/>
        <w:rPr>
          <w:rFonts w:ascii="Times New Roman" w:hAnsi="Times New Roman" w:cs="Times New Roman"/>
          <w:b/>
          <w:sz w:val="26"/>
          <w:szCs w:val="26"/>
        </w:rPr>
      </w:pPr>
      <w:r w:rsidRPr="00E75BFD">
        <w:rPr>
          <w:rFonts w:ascii="Times New Roman" w:hAnsi="Times New Roman" w:cs="Times New Roman"/>
          <w:b/>
          <w:sz w:val="26"/>
          <w:szCs w:val="26"/>
        </w:rPr>
        <w:t>9</w:t>
      </w:r>
      <w:r w:rsidR="0028615F" w:rsidRPr="00E75BFD">
        <w:rPr>
          <w:rFonts w:ascii="Times New Roman" w:hAnsi="Times New Roman" w:cs="Times New Roman"/>
          <w:b/>
          <w:sz w:val="26"/>
          <w:szCs w:val="26"/>
        </w:rPr>
        <w:t xml:space="preserve">. </w:t>
      </w:r>
      <w:r w:rsidR="000C1125" w:rsidRPr="00E75BFD">
        <w:rPr>
          <w:rFonts w:ascii="Times New Roman" w:hAnsi="Times New Roman" w:cs="Times New Roman"/>
          <w:b/>
          <w:sz w:val="26"/>
          <w:szCs w:val="26"/>
        </w:rPr>
        <w:t>Use Case: Hỗ trợ Khách hàng (Customer Support)</w:t>
      </w:r>
    </w:p>
    <w:p w14:paraId="3E07F57D" w14:textId="554B78CC" w:rsidR="0033029C" w:rsidRPr="00E75BFD" w:rsidRDefault="0033029C" w:rsidP="00957E81">
      <w:pPr>
        <w:pStyle w:val="ListParagraph"/>
        <w:numPr>
          <w:ilvl w:val="0"/>
          <w:numId w:val="181"/>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liên hệ bộ phận hỗ trợ, để tôi có thể giải quyết các vấn đề về sản phẩm/đơn hàng.</w:t>
      </w:r>
    </w:p>
    <w:p w14:paraId="52618996" w14:textId="065F2F73" w:rsidR="0033029C" w:rsidRPr="00E75BFD" w:rsidRDefault="0033029C" w:rsidP="00957E81">
      <w:pPr>
        <w:pStyle w:val="ListParagraph"/>
        <w:numPr>
          <w:ilvl w:val="0"/>
          <w:numId w:val="181"/>
        </w:numPr>
        <w:ind w:left="1440"/>
        <w:rPr>
          <w:rFonts w:ascii="Times New Roman" w:hAnsi="Times New Roman" w:cs="Times New Roman"/>
          <w:sz w:val="26"/>
          <w:szCs w:val="26"/>
        </w:rPr>
      </w:pPr>
      <w:r w:rsidRPr="00E75BFD">
        <w:rPr>
          <w:rFonts w:ascii="Times New Roman" w:hAnsi="Times New Roman" w:cs="Times New Roman"/>
          <w:sz w:val="26"/>
          <w:szCs w:val="26"/>
        </w:rPr>
        <w:t>Là một admin, tôi muốn phản hồi các yêu cầu của khách hàng, để tôi cung cấp dịch vụ tốt hơn.</w:t>
      </w:r>
    </w:p>
    <w:p w14:paraId="3AD7A397" w14:textId="77777777" w:rsidR="0012188B" w:rsidRPr="00E75BFD" w:rsidRDefault="0012188B" w:rsidP="0012188B">
      <w:pPr>
        <w:rPr>
          <w:rFonts w:ascii="Times New Roman" w:hAnsi="Times New Roman" w:cs="Times New Roman"/>
          <w:sz w:val="26"/>
          <w:szCs w:val="26"/>
        </w:rPr>
      </w:pPr>
    </w:p>
    <w:p w14:paraId="3F0C087E" w14:textId="00EB0F12" w:rsidR="0012188B" w:rsidRPr="00E75BFD" w:rsidRDefault="004E2A2C" w:rsidP="002C6E2F">
      <w:pPr>
        <w:ind w:left="720"/>
        <w:rPr>
          <w:rFonts w:ascii="Times New Roman" w:hAnsi="Times New Roman" w:cs="Times New Roman"/>
          <w:b/>
          <w:sz w:val="26"/>
          <w:szCs w:val="26"/>
        </w:rPr>
      </w:pPr>
      <w:r w:rsidRPr="00E75BFD">
        <w:rPr>
          <w:rFonts w:ascii="Times New Roman" w:hAnsi="Times New Roman" w:cs="Times New Roman"/>
          <w:b/>
          <w:sz w:val="26"/>
          <w:szCs w:val="26"/>
        </w:rPr>
        <w:t>10</w:t>
      </w:r>
      <w:r w:rsidR="0012188B" w:rsidRPr="00E75BFD">
        <w:rPr>
          <w:rFonts w:ascii="Times New Roman" w:hAnsi="Times New Roman" w:cs="Times New Roman"/>
          <w:b/>
          <w:sz w:val="26"/>
          <w:szCs w:val="26"/>
        </w:rPr>
        <w:t xml:space="preserve">. </w:t>
      </w:r>
      <w:r w:rsidR="000C1125" w:rsidRPr="00E75BFD">
        <w:rPr>
          <w:rFonts w:ascii="Times New Roman" w:hAnsi="Times New Roman" w:cs="Times New Roman"/>
          <w:b/>
          <w:sz w:val="26"/>
          <w:szCs w:val="26"/>
        </w:rPr>
        <w:t>Use Case: Đánh giá (Rating)</w:t>
      </w:r>
    </w:p>
    <w:p w14:paraId="1782B1DC" w14:textId="04C9B706" w:rsidR="0033029C" w:rsidRPr="00E75BFD" w:rsidRDefault="0033029C" w:rsidP="00957E81">
      <w:pPr>
        <w:pStyle w:val="ListParagraph"/>
        <w:numPr>
          <w:ilvl w:val="0"/>
          <w:numId w:val="182"/>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đánh giá các sản phẩm tôi đã mua, để tôi có thể đưa phản hồi.</w:t>
      </w:r>
    </w:p>
    <w:p w14:paraId="0BEDF601" w14:textId="5ECD79C8" w:rsidR="0033029C" w:rsidRPr="00E75BFD" w:rsidRDefault="0033029C" w:rsidP="00957E81">
      <w:pPr>
        <w:pStyle w:val="ListParagraph"/>
        <w:numPr>
          <w:ilvl w:val="0"/>
          <w:numId w:val="182"/>
        </w:numPr>
        <w:ind w:left="1440"/>
        <w:rPr>
          <w:rFonts w:ascii="Times New Roman" w:hAnsi="Times New Roman" w:cs="Times New Roman"/>
          <w:sz w:val="26"/>
          <w:szCs w:val="26"/>
        </w:rPr>
      </w:pPr>
      <w:r w:rsidRPr="00E75BFD">
        <w:rPr>
          <w:rFonts w:ascii="Times New Roman" w:hAnsi="Times New Roman" w:cs="Times New Roman"/>
          <w:sz w:val="26"/>
          <w:szCs w:val="26"/>
        </w:rPr>
        <w:t>Là một khách hàng, tôi muốn viết nhận xét, để những người khác có thể hưởng lợi từ trải nghiệm của tôi.</w:t>
      </w:r>
    </w:p>
    <w:p w14:paraId="4796E470" w14:textId="77777777" w:rsidR="0012188B" w:rsidRPr="00E75BFD" w:rsidRDefault="0012188B" w:rsidP="0012188B">
      <w:pPr>
        <w:rPr>
          <w:rFonts w:ascii="Times New Roman" w:hAnsi="Times New Roman" w:cs="Times New Roman"/>
          <w:sz w:val="26"/>
          <w:szCs w:val="26"/>
        </w:rPr>
      </w:pPr>
    </w:p>
    <w:p w14:paraId="7502BC69" w14:textId="4D883768" w:rsidR="00E97073" w:rsidRPr="00E75BFD" w:rsidRDefault="001A17DF" w:rsidP="001A17DF">
      <w:pPr>
        <w:pStyle w:val="Heading4"/>
        <w:rPr>
          <w:rFonts w:ascii="Times New Roman" w:hAnsi="Times New Roman" w:cs="Times New Roman"/>
          <w:b/>
          <w:i w:val="0"/>
          <w:color w:val="auto"/>
          <w:sz w:val="26"/>
          <w:szCs w:val="26"/>
        </w:rPr>
      </w:pPr>
      <w:bookmarkStart w:id="13" w:name="_Toc209560083"/>
      <w:bookmarkStart w:id="14" w:name="_Toc211453524"/>
      <w:r w:rsidRPr="00E75BFD">
        <w:rPr>
          <w:rFonts w:ascii="Times New Roman" w:hAnsi="Times New Roman" w:cs="Times New Roman"/>
          <w:b/>
          <w:bCs/>
          <w:i w:val="0"/>
          <w:iCs w:val="0"/>
          <w:color w:val="auto"/>
          <w:sz w:val="26"/>
          <w:szCs w:val="26"/>
        </w:rPr>
        <w:t xml:space="preserve">2.2.3.2. </w:t>
      </w:r>
      <w:bookmarkEnd w:id="13"/>
      <w:bookmarkEnd w:id="14"/>
      <w:r w:rsidR="0033029C" w:rsidRPr="00E75BFD">
        <w:rPr>
          <w:rFonts w:ascii="Times New Roman" w:hAnsi="Times New Roman" w:cs="Times New Roman"/>
          <w:b/>
          <w:i w:val="0"/>
          <w:color w:val="auto"/>
          <w:sz w:val="26"/>
          <w:szCs w:val="26"/>
        </w:rPr>
        <w:t>Tinh chỉnh User Stories</w:t>
      </w:r>
    </w:p>
    <w:p w14:paraId="32E54780" w14:textId="41DB329F" w:rsidR="008576B4" w:rsidRPr="00E75BFD" w:rsidRDefault="008576B4" w:rsidP="008576B4">
      <w:pPr>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1. Use Case: Product Catalog</w:t>
      </w:r>
    </w:p>
    <w:p w14:paraId="183D7C4D" w14:textId="3A347980" w:rsidR="008576B4" w:rsidRPr="00E75BFD" w:rsidRDefault="008576B4" w:rsidP="008576B4">
      <w:pPr>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lastRenderedPageBreak/>
        <w:t>User Story:</w:t>
      </w:r>
      <w:r w:rsidRPr="00E75BFD">
        <w:rPr>
          <w:rFonts w:ascii="Times New Roman" w:eastAsia="Times New Roman" w:hAnsi="Times New Roman" w:cs="Times New Roman"/>
          <w:kern w:val="0"/>
          <w:sz w:val="26"/>
          <w:szCs w:val="26"/>
          <w:lang w:eastAsia="vi-VN"/>
          <w14:ligatures w14:val="none"/>
        </w:rPr>
        <w:br/>
      </w:r>
      <w:r w:rsidR="0033029C" w:rsidRPr="00E75BFD">
        <w:rPr>
          <w:rFonts w:ascii="Times New Roman" w:eastAsia="Times New Roman" w:hAnsi="Times New Roman" w:cs="Times New Roman"/>
          <w:kern w:val="0"/>
          <w:sz w:val="26"/>
          <w:szCs w:val="26"/>
          <w:lang w:eastAsia="vi-VN"/>
          <w14:ligatures w14:val="none"/>
        </w:rPr>
        <w:t>Là một khách hàng, tôi muốn duyệt, tìm kiếm và lọc sản phẩm để tôi có thể tìm được các mặt hàng cần mua.</w:t>
      </w:r>
    </w:p>
    <w:p w14:paraId="030EDF92" w14:textId="77777777" w:rsidR="00215670" w:rsidRPr="00E75BFD" w:rsidRDefault="00215670" w:rsidP="001F2E3F">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33A66F44" w14:textId="0534E2CF" w:rsidR="0033029C" w:rsidRPr="00E75BFD" w:rsidRDefault="0033029C" w:rsidP="00957E81">
      <w:pPr>
        <w:pStyle w:val="ListParagraph"/>
        <w:numPr>
          <w:ilvl w:val="0"/>
          <w:numId w:val="183"/>
        </w:numPr>
        <w:ind w:left="144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cho phép duyệt theo danh mục.</w:t>
      </w:r>
    </w:p>
    <w:p w14:paraId="13075BE6" w14:textId="310A7E59" w:rsidR="0033029C" w:rsidRPr="00E75BFD" w:rsidRDefault="0033029C" w:rsidP="00957E81">
      <w:pPr>
        <w:pStyle w:val="ListParagraph"/>
        <w:numPr>
          <w:ilvl w:val="0"/>
          <w:numId w:val="183"/>
        </w:numPr>
        <w:ind w:left="144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Khách hàng có thể tìm kiếm theo tên sản phẩm hoặc từ khóa.</w:t>
      </w:r>
    </w:p>
    <w:p w14:paraId="1C5D3204" w14:textId="7F50BD81" w:rsidR="0033029C" w:rsidRPr="00E75BFD" w:rsidRDefault="0033029C" w:rsidP="00957E81">
      <w:pPr>
        <w:pStyle w:val="ListParagraph"/>
        <w:numPr>
          <w:ilvl w:val="0"/>
          <w:numId w:val="183"/>
        </w:numPr>
        <w:ind w:left="144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Khách hàng có thể lọc sản phẩm theo giá, đánh giá.</w:t>
      </w:r>
    </w:p>
    <w:p w14:paraId="3E54846B" w14:textId="2D1C0502" w:rsidR="0033029C" w:rsidRPr="00E75BFD" w:rsidRDefault="0033029C" w:rsidP="00957E81">
      <w:pPr>
        <w:pStyle w:val="ListParagraph"/>
        <w:numPr>
          <w:ilvl w:val="0"/>
          <w:numId w:val="183"/>
        </w:numPr>
        <w:ind w:left="144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Trang sản phẩm phải hiển thị chi tiết: tên, mô tả, giá, đánh giá.</w:t>
      </w:r>
    </w:p>
    <w:p w14:paraId="4B68C2DB" w14:textId="6C4AFF95" w:rsidR="0033029C" w:rsidRPr="00E75BFD" w:rsidRDefault="0033029C" w:rsidP="00957E81">
      <w:pPr>
        <w:pStyle w:val="ListParagraph"/>
        <w:numPr>
          <w:ilvl w:val="0"/>
          <w:numId w:val="183"/>
        </w:numPr>
        <w:ind w:left="144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Admin phải có thể thêm, sửa hoặc xóa sản phẩm.</w:t>
      </w:r>
    </w:p>
    <w:p w14:paraId="15327A89" w14:textId="552CBA0E" w:rsidR="0001440F" w:rsidRPr="00E75BFD" w:rsidRDefault="0001440F" w:rsidP="0001440F">
      <w:pPr>
        <w:ind w:left="81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33029C" w:rsidRPr="00E75BFD">
        <w:rPr>
          <w:rFonts w:ascii="Times New Roman" w:eastAsia="Times New Roman" w:hAnsi="Times New Roman" w:cs="Times New Roman"/>
          <w:kern w:val="0"/>
          <w:sz w:val="26"/>
          <w:szCs w:val="26"/>
          <w:lang w:eastAsia="vi-VN"/>
          <w14:ligatures w14:val="none"/>
        </w:rPr>
        <w:t>Là một admin, tôi muốn quản lý toàn bộ danh mục sản phẩm, bao gồm sản phẩm, danh mục, thương hiệu và merchant để đảm bảo tồn kho của cửa hàng chính xác, có tổ chức và đáng tin cậy đối với khách hàng.</w:t>
      </w:r>
    </w:p>
    <w:p w14:paraId="3BA32CC4" w14:textId="376BCA0C" w:rsidR="0001440F" w:rsidRPr="00E75BFD" w:rsidRDefault="0001440F" w:rsidP="0001440F">
      <w:pPr>
        <w:pStyle w:val="ListParagraph"/>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4119A9AE" w14:textId="6ECA80C3" w:rsidR="0033029C" w:rsidRPr="00E75BFD" w:rsidRDefault="0033029C" w:rsidP="00957E81">
      <w:pPr>
        <w:pStyle w:val="ListParagraph"/>
        <w:numPr>
          <w:ilvl w:val="0"/>
          <w:numId w:val="184"/>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Admin có thể tạo, cập nhật, xóa và xem sản phẩm.</w:t>
      </w:r>
    </w:p>
    <w:p w14:paraId="108F5B7F" w14:textId="2F03A6B7" w:rsidR="0033029C" w:rsidRPr="00E75BFD" w:rsidRDefault="0033029C" w:rsidP="00957E81">
      <w:pPr>
        <w:pStyle w:val="ListParagraph"/>
        <w:numPr>
          <w:ilvl w:val="0"/>
          <w:numId w:val="184"/>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Admin có thể thêm/sửa/xóa danh mục sản phẩm.</w:t>
      </w:r>
    </w:p>
    <w:p w14:paraId="66B5BE19" w14:textId="10AFFCC3" w:rsidR="0033029C" w:rsidRPr="00E75BFD" w:rsidRDefault="0033029C" w:rsidP="00957E81">
      <w:pPr>
        <w:pStyle w:val="ListParagraph"/>
        <w:numPr>
          <w:ilvl w:val="0"/>
          <w:numId w:val="184"/>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Admin có thể tạo, cập nhật, xóa và xem thương hiệu.</w:t>
      </w:r>
    </w:p>
    <w:p w14:paraId="654AB04D" w14:textId="5A14E742" w:rsidR="0033029C" w:rsidRPr="00E75BFD" w:rsidRDefault="0033029C" w:rsidP="00957E81">
      <w:pPr>
        <w:pStyle w:val="ListParagraph"/>
        <w:numPr>
          <w:ilvl w:val="0"/>
          <w:numId w:val="184"/>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Admin có thể thêm, sửa, vô hiệu hóa và theo dõi các merchant/nhà cung cấp và các sản phẩm liên kết với họ.</w:t>
      </w:r>
    </w:p>
    <w:p w14:paraId="7D5A7766" w14:textId="03FC485C" w:rsidR="0033029C" w:rsidRPr="00E75BFD" w:rsidRDefault="0033029C" w:rsidP="00957E81">
      <w:pPr>
        <w:pStyle w:val="ListParagraph"/>
        <w:numPr>
          <w:ilvl w:val="0"/>
          <w:numId w:val="184"/>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đảm bảo kiểm tra dữ liệu hợp lệ (không trùng tên, các trường bắt buộc phải được điền).</w:t>
      </w:r>
    </w:p>
    <w:p w14:paraId="12A386CF" w14:textId="0AD57A56" w:rsidR="0033029C" w:rsidRPr="00E75BFD" w:rsidRDefault="0033029C" w:rsidP="00957E81">
      <w:pPr>
        <w:pStyle w:val="ListParagraph"/>
        <w:numPr>
          <w:ilvl w:val="0"/>
          <w:numId w:val="184"/>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Dashboard của admin phải hiển thị trạng thái sản phẩm (đang hoạt động/không hoạt động/hết hàng).</w:t>
      </w:r>
    </w:p>
    <w:p w14:paraId="26776554" w14:textId="4C575D8B" w:rsidR="0033029C" w:rsidRPr="00E75BFD" w:rsidRDefault="0033029C" w:rsidP="00957E81">
      <w:pPr>
        <w:pStyle w:val="ListParagraph"/>
        <w:numPr>
          <w:ilvl w:val="0"/>
          <w:numId w:val="184"/>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Admin có thể xem các chỉ số sản phẩm như tổng doanh số, đánh giá và xu hướng điểm đánh giá.</w:t>
      </w:r>
    </w:p>
    <w:p w14:paraId="21A76878" w14:textId="4BD2F474" w:rsidR="008576B4" w:rsidRPr="00E75BFD" w:rsidRDefault="008576B4" w:rsidP="008576B4">
      <w:pPr>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2. Use Case: Shopping Cart</w:t>
      </w:r>
    </w:p>
    <w:p w14:paraId="2E5F871B" w14:textId="4116856B"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33029C" w:rsidRPr="00E75BFD">
        <w:rPr>
          <w:rFonts w:ascii="Times New Roman" w:eastAsia="Times New Roman" w:hAnsi="Times New Roman" w:cs="Times New Roman"/>
          <w:kern w:val="0"/>
          <w:sz w:val="26"/>
          <w:szCs w:val="26"/>
          <w:lang w:eastAsia="vi-VN"/>
          <w14:ligatures w14:val="none"/>
        </w:rPr>
        <w:t>Là một khách hàng, tôi muốn thêm sản phẩm vào giỏ để tôi có thể mua sau.</w:t>
      </w:r>
    </w:p>
    <w:p w14:paraId="21CEE38A" w14:textId="77777777"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7C5F2244" w14:textId="39D3C8CF" w:rsidR="00F77054" w:rsidRPr="00E75BFD" w:rsidRDefault="00F77054" w:rsidP="00957E81">
      <w:pPr>
        <w:pStyle w:val="ListParagraph"/>
        <w:numPr>
          <w:ilvl w:val="0"/>
          <w:numId w:val="185"/>
        </w:numPr>
        <w:tabs>
          <w:tab w:val="left" w:pos="8370"/>
        </w:tabs>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cho phép thêm sản phẩm từ danh mục hoặc trang chi tiết sản phẩm.</w:t>
      </w:r>
    </w:p>
    <w:p w14:paraId="68B28330" w14:textId="4E2C2511" w:rsidR="00F77054" w:rsidRPr="00E75BFD" w:rsidRDefault="00F77054" w:rsidP="00957E81">
      <w:pPr>
        <w:pStyle w:val="ListParagraph"/>
        <w:numPr>
          <w:ilvl w:val="0"/>
          <w:numId w:val="185"/>
        </w:numPr>
        <w:tabs>
          <w:tab w:val="left" w:pos="8370"/>
        </w:tabs>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Giỏ hàng nên tự động cập nhật số lượng nếu sản phẩm đã được thêm trước đó.</w:t>
      </w:r>
    </w:p>
    <w:p w14:paraId="235FA547" w14:textId="7134FC35" w:rsidR="00F77054" w:rsidRPr="00E75BFD" w:rsidRDefault="00F77054" w:rsidP="00957E81">
      <w:pPr>
        <w:pStyle w:val="ListParagraph"/>
        <w:numPr>
          <w:ilvl w:val="0"/>
          <w:numId w:val="185"/>
        </w:numPr>
        <w:tabs>
          <w:tab w:val="left" w:pos="8370"/>
        </w:tabs>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Giỏ hàng phải hiển thị tên sản phẩm, số lượng, giá, tổng chi phí.</w:t>
      </w:r>
    </w:p>
    <w:p w14:paraId="27544A4B" w14:textId="507F1F3E" w:rsidR="00F77054" w:rsidRPr="00E75BFD" w:rsidRDefault="00F77054" w:rsidP="00957E81">
      <w:pPr>
        <w:pStyle w:val="ListParagraph"/>
        <w:numPr>
          <w:ilvl w:val="0"/>
          <w:numId w:val="185"/>
        </w:numPr>
        <w:tabs>
          <w:tab w:val="left" w:pos="8370"/>
        </w:tabs>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Khách hàng phải có thể cập nhật số lượng hoặc xóa sản phẩm bất kỳ lúc nào trước khi thanh toán.</w:t>
      </w:r>
    </w:p>
    <w:p w14:paraId="54FB03FA" w14:textId="0A899176" w:rsidR="008576B4" w:rsidRPr="00E75BFD" w:rsidRDefault="008576B4" w:rsidP="008576B4">
      <w:pPr>
        <w:tabs>
          <w:tab w:val="left" w:pos="8370"/>
        </w:tabs>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lastRenderedPageBreak/>
        <w:t>3. Use Case: Payment Process</w:t>
      </w:r>
    </w:p>
    <w:p w14:paraId="3CD4822F" w14:textId="0393D571"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F77054" w:rsidRPr="00E75BFD">
        <w:rPr>
          <w:rFonts w:ascii="Times New Roman" w:eastAsia="Times New Roman" w:hAnsi="Times New Roman" w:cs="Times New Roman"/>
          <w:kern w:val="0"/>
          <w:sz w:val="26"/>
          <w:szCs w:val="26"/>
          <w:lang w:eastAsia="vi-VN"/>
          <w14:ligatures w14:val="none"/>
        </w:rPr>
        <w:t>Là hệ thống, tôi muốn kiểm tra/xác thực các sản phẩm đã chọn trước khi thanh toán để khách hàng chỉ trả tiền cho các sản phẩm đúng và còn hàng.</w:t>
      </w:r>
    </w:p>
    <w:p w14:paraId="3F932249" w14:textId="77777777"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2C9D56E3" w14:textId="49422EB6" w:rsidR="00F77054" w:rsidRPr="00E75BFD" w:rsidRDefault="00F77054" w:rsidP="00957E81">
      <w:pPr>
        <w:pStyle w:val="ListParagraph"/>
        <w:numPr>
          <w:ilvl w:val="0"/>
          <w:numId w:val="186"/>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kiểm tra khả năng tồn kho trước khi cho phép thanh toán.</w:t>
      </w:r>
    </w:p>
    <w:p w14:paraId="1F31365A" w14:textId="77777777" w:rsidR="00F77054" w:rsidRPr="00E75BFD" w:rsidRDefault="00F77054" w:rsidP="00957E81">
      <w:pPr>
        <w:pStyle w:val="ListParagraph"/>
        <w:numPr>
          <w:ilvl w:val="0"/>
          <w:numId w:val="186"/>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đảm bảo thông tin sản phẩm (giá, thuế, giảm giá) là chính xác.</w:t>
      </w:r>
    </w:p>
    <w:p w14:paraId="032BB072" w14:textId="0B06CE9E" w:rsidR="008576B4" w:rsidRPr="00E75BFD" w:rsidRDefault="008576B4" w:rsidP="00F77054">
      <w:pPr>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4. Use Case: Order Management</w:t>
      </w:r>
    </w:p>
    <w:p w14:paraId="3E1CCA93" w14:textId="0136DC3E"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F77054" w:rsidRPr="00E75BFD">
        <w:rPr>
          <w:rFonts w:ascii="Times New Roman" w:eastAsia="Times New Roman" w:hAnsi="Times New Roman" w:cs="Times New Roman"/>
          <w:kern w:val="0"/>
          <w:sz w:val="26"/>
          <w:szCs w:val="26"/>
          <w:lang w:eastAsia="vi-VN"/>
          <w14:ligatures w14:val="none"/>
        </w:rPr>
        <w:t>Là một admin, tôi muốn xử lý đơn hàng của khách hàng.</w:t>
      </w:r>
    </w:p>
    <w:p w14:paraId="719435FB" w14:textId="77777777"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41ABE194" w14:textId="3745B993" w:rsidR="00F77054" w:rsidRPr="00E75BFD" w:rsidRDefault="00F77054" w:rsidP="00957E81">
      <w:pPr>
        <w:pStyle w:val="ListParagraph"/>
        <w:numPr>
          <w:ilvl w:val="0"/>
          <w:numId w:val="187"/>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Admin có thể xem chi tiết đơn hàng, xác nhận, cập nhật trạng thái hoặc hủy đơn hàng.</w:t>
      </w:r>
    </w:p>
    <w:p w14:paraId="43C04391" w14:textId="77777777" w:rsidR="00F77054" w:rsidRPr="00E75BFD" w:rsidRDefault="00F77054" w:rsidP="00957E81">
      <w:pPr>
        <w:pStyle w:val="ListParagraph"/>
        <w:numPr>
          <w:ilvl w:val="0"/>
          <w:numId w:val="187"/>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Tất cả thay đổi của đơn hàng phải được lưu trong cơ sở dữ liệu.</w:t>
      </w:r>
    </w:p>
    <w:p w14:paraId="07C6C45A" w14:textId="7CBEEE13" w:rsidR="008576B4" w:rsidRPr="00E75BFD" w:rsidRDefault="008576B4" w:rsidP="00F77054">
      <w:pPr>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5. Use Case: Order History</w:t>
      </w:r>
    </w:p>
    <w:p w14:paraId="6F6775DA" w14:textId="694386BB"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7A7720" w:rsidRPr="00E75BFD">
        <w:rPr>
          <w:rFonts w:ascii="Times New Roman" w:eastAsia="Times New Roman" w:hAnsi="Times New Roman" w:cs="Times New Roman"/>
          <w:kern w:val="0"/>
          <w:sz w:val="26"/>
          <w:szCs w:val="26"/>
          <w:lang w:eastAsia="vi-VN"/>
          <w14:ligatures w14:val="none"/>
        </w:rPr>
        <w:t>Là một khách hàng, tôi muốn xem lịch sử đơn hàng để tôi có thể mua lại hoặc kiểm tra các lần mua trước đây.</w:t>
      </w:r>
    </w:p>
    <w:p w14:paraId="6F211F22" w14:textId="77777777"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29FDD823" w14:textId="135E87F0" w:rsidR="007A7720" w:rsidRPr="00E75BFD" w:rsidRDefault="007A7720" w:rsidP="00957E81">
      <w:pPr>
        <w:pStyle w:val="ListParagraph"/>
        <w:numPr>
          <w:ilvl w:val="0"/>
          <w:numId w:val="188"/>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liệt kê tất cả đơn hàng trước đây gắn với tài khoản khách hàng.</w:t>
      </w:r>
    </w:p>
    <w:p w14:paraId="0A59822C" w14:textId="48825E1C" w:rsidR="007A7720" w:rsidRPr="00E75BFD" w:rsidRDefault="007A7720" w:rsidP="00957E81">
      <w:pPr>
        <w:pStyle w:val="ListParagraph"/>
        <w:numPr>
          <w:ilvl w:val="0"/>
          <w:numId w:val="188"/>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mục lịch sử đơn hàng phải hiển thị ngày đặt, sản phẩm, tổng tiền và trạng thái.</w:t>
      </w:r>
    </w:p>
    <w:p w14:paraId="26E38217" w14:textId="3882E4FC" w:rsidR="007A7720" w:rsidRPr="00E75BFD" w:rsidRDefault="007A7720" w:rsidP="00957E81">
      <w:pPr>
        <w:pStyle w:val="ListParagraph"/>
        <w:numPr>
          <w:ilvl w:val="0"/>
          <w:numId w:val="188"/>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Khách hàng có thể hủy đơn nếu đơn chưa được giao.</w:t>
      </w:r>
    </w:p>
    <w:p w14:paraId="0102775D" w14:textId="0B4A9604" w:rsidR="007A7720" w:rsidRPr="00E75BFD" w:rsidRDefault="007A7720" w:rsidP="00957E81">
      <w:pPr>
        <w:pStyle w:val="ListParagraph"/>
        <w:numPr>
          <w:ilvl w:val="0"/>
          <w:numId w:val="188"/>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Khách hàng có thể xem hóa đơn.</w:t>
      </w:r>
    </w:p>
    <w:p w14:paraId="56A9D771" w14:textId="23D03843" w:rsidR="007A7720" w:rsidRPr="00E75BFD" w:rsidRDefault="007A7720" w:rsidP="00957E81">
      <w:pPr>
        <w:pStyle w:val="ListParagraph"/>
        <w:numPr>
          <w:ilvl w:val="0"/>
          <w:numId w:val="188"/>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Trạng thái đơn hàng phải hiển thị: đang xử lý, đã xác nhận, đang giao, hoàn thành.</w:t>
      </w:r>
    </w:p>
    <w:p w14:paraId="2CB95534" w14:textId="343F1927" w:rsidR="008576B4" w:rsidRPr="00E75BFD" w:rsidRDefault="008576B4" w:rsidP="008576B4">
      <w:pPr>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6. Use Case: Account Management</w:t>
      </w:r>
    </w:p>
    <w:p w14:paraId="5D067DC9" w14:textId="1D875E17"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7A7720" w:rsidRPr="00E75BFD">
        <w:rPr>
          <w:rFonts w:ascii="Times New Roman" w:eastAsia="Times New Roman" w:hAnsi="Times New Roman" w:cs="Times New Roman"/>
          <w:kern w:val="0"/>
          <w:sz w:val="26"/>
          <w:szCs w:val="26"/>
          <w:lang w:eastAsia="vi-VN"/>
          <w14:ligatures w14:val="none"/>
        </w:rPr>
        <w:t>Là một khách hàng, tôi muốn quản lý thông tin tài khoản cá nhân để hồ sơ của tôi luôn chính xác và an toàn.</w:t>
      </w:r>
    </w:p>
    <w:p w14:paraId="5D147650" w14:textId="77777777"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lastRenderedPageBreak/>
        <w:t>Acceptance Criteria:</w:t>
      </w:r>
    </w:p>
    <w:p w14:paraId="176E398C" w14:textId="234D5B70" w:rsidR="007A7720" w:rsidRPr="00E75BFD" w:rsidRDefault="007A7720" w:rsidP="00957E81">
      <w:pPr>
        <w:pStyle w:val="ListParagraph"/>
        <w:numPr>
          <w:ilvl w:val="0"/>
          <w:numId w:val="189"/>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Khách hàng có thể cập nhật thông tin cá nhân (tên, số điện thoại, địa chỉ).</w:t>
      </w:r>
    </w:p>
    <w:p w14:paraId="7AA2619C" w14:textId="59AE244C" w:rsidR="007A7720" w:rsidRPr="00E75BFD" w:rsidRDefault="007A7720" w:rsidP="00957E81">
      <w:pPr>
        <w:pStyle w:val="ListParagraph"/>
        <w:numPr>
          <w:ilvl w:val="0"/>
          <w:numId w:val="189"/>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Khách hàng có thể thay đổi mật khẩu với cơ chế kiểm tra hợp lệ phù hợp.</w:t>
      </w:r>
    </w:p>
    <w:p w14:paraId="42878EE4" w14:textId="6D1B8317" w:rsidR="007A7720" w:rsidRPr="00E75BFD" w:rsidRDefault="007A7720" w:rsidP="00957E81">
      <w:pPr>
        <w:pStyle w:val="ListParagraph"/>
        <w:numPr>
          <w:ilvl w:val="0"/>
          <w:numId w:val="189"/>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kiểm tra các trường bắt buộc trước khi lưu thay đổi.</w:t>
      </w:r>
    </w:p>
    <w:p w14:paraId="6AF27B5E" w14:textId="7A2F1ECA" w:rsidR="00215670" w:rsidRPr="00E75BFD" w:rsidRDefault="008576B4" w:rsidP="00863E67">
      <w:pPr>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7</w:t>
      </w:r>
      <w:r w:rsidR="00215670" w:rsidRPr="00E75BFD">
        <w:rPr>
          <w:rFonts w:ascii="Times New Roman" w:eastAsia="Times New Roman" w:hAnsi="Times New Roman" w:cs="Times New Roman"/>
          <w:b/>
          <w:kern w:val="0"/>
          <w:sz w:val="26"/>
          <w:szCs w:val="26"/>
          <w:lang w:eastAsia="vi-VN"/>
          <w14:ligatures w14:val="none"/>
        </w:rPr>
        <w:t>. Use Case: Customer Management</w:t>
      </w:r>
    </w:p>
    <w:p w14:paraId="7373B7DD" w14:textId="5D3528A0" w:rsidR="00215670" w:rsidRPr="00E75BFD" w:rsidRDefault="00215670" w:rsidP="001F2E3F">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7A7720" w:rsidRPr="00E75BFD">
        <w:rPr>
          <w:rFonts w:ascii="Times New Roman" w:eastAsia="Times New Roman" w:hAnsi="Times New Roman" w:cs="Times New Roman"/>
          <w:kern w:val="0"/>
          <w:sz w:val="26"/>
          <w:szCs w:val="26"/>
          <w:lang w:eastAsia="vi-VN"/>
          <w14:ligatures w14:val="none"/>
        </w:rPr>
        <w:t>Là một admin, tôi muốn quản lý các tài khoản khách hàng để đảm bảo việc sử dụng nền tảng đúng quy định.</w:t>
      </w:r>
    </w:p>
    <w:p w14:paraId="39618DA6" w14:textId="77777777" w:rsidR="00215670" w:rsidRPr="00E75BFD" w:rsidRDefault="00215670" w:rsidP="001F2E3F">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10E86608" w14:textId="3F901B97" w:rsidR="00215670" w:rsidRPr="00E75BFD" w:rsidRDefault="007A7720" w:rsidP="00957E81">
      <w:pPr>
        <w:pStyle w:val="ListParagraph"/>
        <w:numPr>
          <w:ilvl w:val="0"/>
          <w:numId w:val="190"/>
        </w:numPr>
        <w:spacing w:after="0" w:line="240" w:lineRule="auto"/>
        <w:ind w:left="144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cho phép admin xem danh sách tất cả khách hàng đã đăng ký.</w:t>
      </w:r>
    </w:p>
    <w:p w14:paraId="42493792" w14:textId="7E1D0FFD" w:rsidR="008576B4" w:rsidRPr="00E75BFD" w:rsidRDefault="008576B4" w:rsidP="008576B4">
      <w:pPr>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8. Use Case: Access Control</w:t>
      </w:r>
    </w:p>
    <w:p w14:paraId="0DE5A818" w14:textId="36DED22D"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7A7720" w:rsidRPr="00E75BFD">
        <w:rPr>
          <w:rFonts w:ascii="Times New Roman" w:eastAsia="Times New Roman" w:hAnsi="Times New Roman" w:cs="Times New Roman"/>
          <w:kern w:val="0"/>
          <w:sz w:val="26"/>
          <w:szCs w:val="26"/>
          <w:lang w:eastAsia="vi-VN"/>
          <w14:ligatures w14:val="none"/>
        </w:rPr>
        <w:t>Là một khách hàng, tôi muốn đăng ký, đăng nhập và đăng xuất để tôi có thể truy cập tài khoản một cách an toàn.</w:t>
      </w:r>
    </w:p>
    <w:p w14:paraId="25B53D50" w14:textId="77777777" w:rsidR="00215670" w:rsidRPr="00E75BFD" w:rsidRDefault="00215670" w:rsidP="00863E67">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46B61E5D" w14:textId="4FED5486" w:rsidR="007A7720" w:rsidRPr="00E75BFD" w:rsidRDefault="007A7720" w:rsidP="00957E81">
      <w:pPr>
        <w:pStyle w:val="ListParagraph"/>
        <w:numPr>
          <w:ilvl w:val="0"/>
          <w:numId w:val="191"/>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cho phép khách hàng mới đăng ký với email/username duy nhất và mật khẩu.</w:t>
      </w:r>
    </w:p>
    <w:p w14:paraId="53B7BC70" w14:textId="4AC5825C" w:rsidR="007A7720" w:rsidRPr="00E75BFD" w:rsidRDefault="007A7720" w:rsidP="00957E81">
      <w:pPr>
        <w:pStyle w:val="ListParagraph"/>
        <w:numPr>
          <w:ilvl w:val="0"/>
          <w:numId w:val="191"/>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Form đăng nhập phải kiểm tra đúng thông tin đăng nhập và từ chối thông tin không hợp lệ.</w:t>
      </w:r>
    </w:p>
    <w:p w14:paraId="4AC4E8AF" w14:textId="6CC00F5F" w:rsidR="007A7720" w:rsidRPr="00E75BFD" w:rsidRDefault="007A7720" w:rsidP="00957E81">
      <w:pPr>
        <w:pStyle w:val="ListParagraph"/>
        <w:numPr>
          <w:ilvl w:val="0"/>
          <w:numId w:val="191"/>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Mật khẩu phải được mã hóa và không bao giờ hiển thị dưới dạng văn bản thuần.</w:t>
      </w:r>
    </w:p>
    <w:p w14:paraId="7F1F4CCC" w14:textId="6067A66E" w:rsidR="007A7720" w:rsidRPr="00E75BFD" w:rsidRDefault="007A7720" w:rsidP="00957E81">
      <w:pPr>
        <w:pStyle w:val="ListParagraph"/>
        <w:numPr>
          <w:ilvl w:val="0"/>
          <w:numId w:val="191"/>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Hệ thống phải cho phép người dùng đăng xuất và kết thúc phiên làm việc an toàn.</w:t>
      </w:r>
    </w:p>
    <w:p w14:paraId="6ED23C65" w14:textId="13521938" w:rsidR="007A7720" w:rsidRPr="00E75BFD" w:rsidRDefault="007A7720" w:rsidP="00957E81">
      <w:pPr>
        <w:pStyle w:val="ListParagraph"/>
        <w:numPr>
          <w:ilvl w:val="0"/>
          <w:numId w:val="191"/>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Đăng nhập của admin phải yêu cầu quyền truy cập ở mức cao hơn.</w:t>
      </w:r>
    </w:p>
    <w:p w14:paraId="3CF1BBC1" w14:textId="65BE6BC3" w:rsidR="008576B4" w:rsidRPr="00E75BFD" w:rsidRDefault="008576B4" w:rsidP="008576B4">
      <w:pPr>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9. Use Case: Customer Support</w:t>
      </w:r>
    </w:p>
    <w:p w14:paraId="20BCA5D2" w14:textId="5C37B710" w:rsidR="008576B4" w:rsidRPr="00E75BFD" w:rsidRDefault="008576B4" w:rsidP="008576B4">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7A7720" w:rsidRPr="00E75BFD">
        <w:rPr>
          <w:rFonts w:ascii="Times New Roman" w:eastAsia="Times New Roman" w:hAnsi="Times New Roman" w:cs="Times New Roman"/>
          <w:kern w:val="0"/>
          <w:sz w:val="26"/>
          <w:szCs w:val="26"/>
          <w:lang w:eastAsia="vi-VN"/>
          <w14:ligatures w14:val="none"/>
        </w:rPr>
        <w:t>Là một khách hàng, tôi muốn gửi yêu cầu hỗ trợ để tôi có thể giải quyết vấn đề liên quan đến đơn hàng hoặc tài khoản.</w:t>
      </w:r>
    </w:p>
    <w:p w14:paraId="35480CF6" w14:textId="77777777" w:rsidR="00215670" w:rsidRPr="00E75BFD" w:rsidRDefault="00215670" w:rsidP="00863E67">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610DE1C4" w14:textId="51BF1E3A" w:rsidR="007A7720" w:rsidRPr="00E75BFD" w:rsidRDefault="007A7720" w:rsidP="00957E81">
      <w:pPr>
        <w:pStyle w:val="ListParagraph"/>
        <w:numPr>
          <w:ilvl w:val="0"/>
          <w:numId w:val="192"/>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Khách hàng có thể gửi một nội dung yêu cầu hỗ trợ.</w:t>
      </w:r>
    </w:p>
    <w:p w14:paraId="6C9B04E0" w14:textId="51E4994C" w:rsidR="007A7720" w:rsidRPr="00E75BFD" w:rsidRDefault="007A7720" w:rsidP="00957E81">
      <w:pPr>
        <w:pStyle w:val="ListParagraph"/>
        <w:numPr>
          <w:ilvl w:val="0"/>
          <w:numId w:val="192"/>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lastRenderedPageBreak/>
        <w:t>Admin phải có thể xem và phản hồi.</w:t>
      </w:r>
    </w:p>
    <w:p w14:paraId="1216FC11" w14:textId="643FD85B" w:rsidR="007A7720" w:rsidRPr="00E75BFD" w:rsidRDefault="007A7720" w:rsidP="00957E81">
      <w:pPr>
        <w:pStyle w:val="ListParagraph"/>
        <w:numPr>
          <w:ilvl w:val="0"/>
          <w:numId w:val="192"/>
        </w:numPr>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Nội dung hỗ trợ phải được lưu để tham chiếu về sau.</w:t>
      </w:r>
    </w:p>
    <w:p w14:paraId="06E98D09" w14:textId="2D80B021" w:rsidR="00215670" w:rsidRPr="00E75BFD" w:rsidRDefault="008576B4" w:rsidP="00863E67">
      <w:pPr>
        <w:ind w:left="720"/>
        <w:rPr>
          <w:rFonts w:ascii="Times New Roman" w:eastAsia="Times New Roman" w:hAnsi="Times New Roman" w:cs="Times New Roman"/>
          <w:b/>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10</w:t>
      </w:r>
      <w:r w:rsidR="00215670" w:rsidRPr="00E75BFD">
        <w:rPr>
          <w:rFonts w:ascii="Times New Roman" w:eastAsia="Times New Roman" w:hAnsi="Times New Roman" w:cs="Times New Roman"/>
          <w:b/>
          <w:kern w:val="0"/>
          <w:sz w:val="26"/>
          <w:szCs w:val="26"/>
          <w:lang w:eastAsia="vi-VN"/>
          <w14:ligatures w14:val="none"/>
        </w:rPr>
        <w:t>. Use Case: Rating</w:t>
      </w:r>
    </w:p>
    <w:p w14:paraId="48D44658" w14:textId="7964D4E1" w:rsidR="00215670" w:rsidRPr="00E75BFD" w:rsidRDefault="00215670" w:rsidP="00863E67">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User Story:</w:t>
      </w:r>
      <w:r w:rsidRPr="00E75BFD">
        <w:rPr>
          <w:rFonts w:ascii="Times New Roman" w:eastAsia="Times New Roman" w:hAnsi="Times New Roman" w:cs="Times New Roman"/>
          <w:kern w:val="0"/>
          <w:sz w:val="26"/>
          <w:szCs w:val="26"/>
          <w:lang w:eastAsia="vi-VN"/>
          <w14:ligatures w14:val="none"/>
        </w:rPr>
        <w:br/>
      </w:r>
      <w:r w:rsidR="007A7720" w:rsidRPr="00E75BFD">
        <w:rPr>
          <w:rFonts w:ascii="Times New Roman" w:eastAsia="Times New Roman" w:hAnsi="Times New Roman" w:cs="Times New Roman"/>
          <w:kern w:val="0"/>
          <w:sz w:val="26"/>
          <w:szCs w:val="26"/>
          <w:lang w:eastAsia="vi-VN"/>
          <w14:ligatures w14:val="none"/>
        </w:rPr>
        <w:t>Là một khách hàng, tôi muốn đánh giá và nhận xét các sản phẩm đã mua để tôi có thể chia sẻ trải nghiệm của mình</w:t>
      </w:r>
    </w:p>
    <w:p w14:paraId="129B8107" w14:textId="77777777" w:rsidR="00215670" w:rsidRPr="00E75BFD" w:rsidRDefault="00215670" w:rsidP="00863E67">
      <w:pPr>
        <w:spacing w:before="100" w:beforeAutospacing="1" w:after="100" w:afterAutospacing="1" w:line="240" w:lineRule="auto"/>
        <w:ind w:left="72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kern w:val="0"/>
          <w:sz w:val="26"/>
          <w:szCs w:val="26"/>
          <w:lang w:eastAsia="vi-VN"/>
          <w14:ligatures w14:val="none"/>
        </w:rPr>
        <w:t>Acceptance Criteria:</w:t>
      </w:r>
    </w:p>
    <w:p w14:paraId="78C964D0" w14:textId="562B6C3C" w:rsidR="007A7720" w:rsidRPr="00E75BFD" w:rsidRDefault="007A7720" w:rsidP="00957E81">
      <w:pPr>
        <w:pStyle w:val="ListParagraph"/>
        <w:numPr>
          <w:ilvl w:val="0"/>
          <w:numId w:val="193"/>
        </w:numPr>
        <w:spacing w:after="0"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Khách hàng chỉ có thể đánh giá/nhận xét các sản phẩm họ đã mua.</w:t>
      </w:r>
    </w:p>
    <w:p w14:paraId="612D6850" w14:textId="3FC4F605" w:rsidR="007A7720" w:rsidRPr="00E75BFD" w:rsidRDefault="007A7720" w:rsidP="00957E81">
      <w:pPr>
        <w:pStyle w:val="ListParagraph"/>
        <w:numPr>
          <w:ilvl w:val="0"/>
          <w:numId w:val="193"/>
        </w:numPr>
        <w:spacing w:after="0"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nhận xét phải bao gồm điểm đánh giá (sao) và phần bình luận tùy chọn.</w:t>
      </w:r>
    </w:p>
    <w:p w14:paraId="26079C81" w14:textId="6263E554" w:rsidR="007A7720" w:rsidRPr="00E75BFD" w:rsidRDefault="007A7720" w:rsidP="00957E81">
      <w:pPr>
        <w:pStyle w:val="ListParagraph"/>
        <w:numPr>
          <w:ilvl w:val="0"/>
          <w:numId w:val="193"/>
        </w:numPr>
        <w:spacing w:after="0"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Trang chi tiết sản phẩm phải hiển thị điểm đánh giá trung bình và các nhận xét của khách hàng.</w:t>
      </w:r>
    </w:p>
    <w:p w14:paraId="0A1A0923" w14:textId="77F1C5F8" w:rsidR="00215670" w:rsidRPr="00E75BFD" w:rsidRDefault="00215670" w:rsidP="00863E67">
      <w:pPr>
        <w:spacing w:after="0" w:line="240" w:lineRule="auto"/>
        <w:ind w:left="720"/>
        <w:rPr>
          <w:rFonts w:ascii="Times New Roman" w:eastAsia="Times New Roman" w:hAnsi="Times New Roman" w:cs="Times New Roman"/>
          <w:kern w:val="0"/>
          <w:sz w:val="26"/>
          <w:szCs w:val="26"/>
          <w:lang w:eastAsia="vi-VN"/>
          <w14:ligatures w14:val="none"/>
        </w:rPr>
      </w:pPr>
    </w:p>
    <w:p w14:paraId="46D2C0CF" w14:textId="17609EB8" w:rsidR="005927DC" w:rsidRPr="00E75BFD" w:rsidRDefault="00E97073" w:rsidP="00957E81">
      <w:pPr>
        <w:pStyle w:val="Heading3"/>
        <w:numPr>
          <w:ilvl w:val="3"/>
          <w:numId w:val="61"/>
        </w:numPr>
        <w:rPr>
          <w:lang w:val="vi-VN"/>
        </w:rPr>
      </w:pPr>
      <w:bookmarkStart w:id="15" w:name="_Toc209560084"/>
      <w:bookmarkStart w:id="16" w:name="_Toc211453525"/>
      <w:bookmarkEnd w:id="12"/>
      <w:r w:rsidRPr="00E75BFD">
        <w:rPr>
          <w:lang w:val="vi-VN"/>
        </w:rPr>
        <w:t>Rest API</w:t>
      </w:r>
      <w:bookmarkEnd w:id="15"/>
      <w:bookmarkEnd w:id="16"/>
    </w:p>
    <w:p w14:paraId="0DCB996D" w14:textId="250CD5B6" w:rsidR="00DD42B2" w:rsidRPr="00E75BFD" w:rsidRDefault="005927DC" w:rsidP="00DD42B2">
      <w:pPr>
        <w:ind w:left="720"/>
        <w:rPr>
          <w:rFonts w:ascii="Times  New Roman" w:hAnsi="Times  New Roman" w:cstheme="majorHAnsi"/>
          <w:b/>
          <w:sz w:val="26"/>
          <w:szCs w:val="26"/>
        </w:rPr>
      </w:pPr>
      <w:r w:rsidRPr="00E75BFD">
        <w:rPr>
          <w:rFonts w:ascii="Times  New Roman" w:hAnsi="Times  New Roman" w:cstheme="majorHAnsi"/>
          <w:b/>
          <w:sz w:val="26"/>
          <w:szCs w:val="26"/>
        </w:rPr>
        <w:t>1</w:t>
      </w:r>
      <w:r w:rsidR="00DD42B2" w:rsidRPr="00E75BFD">
        <w:rPr>
          <w:rFonts w:ascii="Times  New Roman" w:hAnsi="Times  New Roman" w:cstheme="majorHAnsi"/>
          <w:b/>
          <w:sz w:val="26"/>
          <w:szCs w:val="26"/>
        </w:rPr>
        <w:t>. Product Catalog</w:t>
      </w:r>
    </w:p>
    <w:p w14:paraId="56C9AEB5" w14:textId="56711969"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3B0B2E" w:rsidRPr="00E75BFD">
        <w:rPr>
          <w:rFonts w:ascii="Times  New Roman" w:hAnsi="Times  New Roman" w:cstheme="majorHAnsi"/>
          <w:bCs/>
          <w:sz w:val="26"/>
          <w:szCs w:val="26"/>
        </w:rPr>
        <w:t>thêm danh mục</w:t>
      </w:r>
      <w:r w:rsidRPr="00E75BFD">
        <w:rPr>
          <w:rFonts w:ascii="Times  New Roman" w:hAnsi="Times  New Roman" w:cstheme="majorHAnsi"/>
          <w:bCs/>
          <w:sz w:val="26"/>
          <w:szCs w:val="26"/>
        </w:rPr>
        <w:t>→ add category POST /api/category/add</w:t>
      </w:r>
    </w:p>
    <w:p w14:paraId="124033DE" w14:textId="375F4A05" w:rsidR="00DD42B2" w:rsidRPr="00E75BFD" w:rsidRDefault="003B0B2E"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Client xem danh sách danh mục của cửa hàng (chỉ active)</w:t>
      </w:r>
      <w:r w:rsidR="00DD42B2" w:rsidRPr="00E75BFD">
        <w:rPr>
          <w:rFonts w:ascii="Times  New Roman" w:hAnsi="Times  New Roman" w:cstheme="majorHAnsi"/>
          <w:bCs/>
          <w:sz w:val="26"/>
          <w:szCs w:val="26"/>
        </w:rPr>
        <w:t xml:space="preserve"> → get active categories GET /api/category/list</w:t>
      </w:r>
    </w:p>
    <w:p w14:paraId="44128485" w14:textId="3AEC9041"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xem tất cả danh mục</w:t>
      </w:r>
      <w:r w:rsidRPr="00E75BFD">
        <w:rPr>
          <w:rFonts w:ascii="Times  New Roman" w:hAnsi="Times  New Roman" w:cstheme="majorHAnsi"/>
          <w:bCs/>
          <w:sz w:val="26"/>
          <w:szCs w:val="26"/>
        </w:rPr>
        <w:t>→ get all categories GET /api/category</w:t>
      </w:r>
    </w:p>
    <w:p w14:paraId="1572B6FD" w14:textId="71B6E795"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xem chi tiết danh mục</w:t>
      </w:r>
      <w:r w:rsidRPr="00E75BFD">
        <w:rPr>
          <w:rFonts w:ascii="Times  New Roman" w:hAnsi="Times  New Roman" w:cstheme="majorHAnsi"/>
          <w:bCs/>
          <w:sz w:val="26"/>
          <w:szCs w:val="26"/>
        </w:rPr>
        <w:t xml:space="preserve"> (</w:t>
      </w:r>
      <w:r w:rsidR="002A7222" w:rsidRPr="00E75BFD">
        <w:rPr>
          <w:rFonts w:ascii="Times  New Roman" w:hAnsi="Times  New Roman" w:cstheme="majorHAnsi"/>
          <w:bCs/>
          <w:sz w:val="26"/>
          <w:szCs w:val="26"/>
        </w:rPr>
        <w:t>kèm sản phẩm</w:t>
      </w:r>
      <w:r w:rsidRPr="00E75BFD">
        <w:rPr>
          <w:rFonts w:ascii="Times  New Roman" w:hAnsi="Times  New Roman" w:cstheme="majorHAnsi"/>
          <w:bCs/>
          <w:sz w:val="26"/>
          <w:szCs w:val="26"/>
        </w:rPr>
        <w:t>) → get category details GET /api/category/:id</w:t>
      </w:r>
    </w:p>
    <w:p w14:paraId="6CE2C520" w14:textId="354D2121"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cập nhật danh mục</w:t>
      </w:r>
      <w:r w:rsidRPr="00E75BFD">
        <w:rPr>
          <w:rFonts w:ascii="Times  New Roman" w:hAnsi="Times  New Roman" w:cstheme="majorHAnsi"/>
          <w:bCs/>
          <w:sz w:val="26"/>
          <w:szCs w:val="26"/>
        </w:rPr>
        <w:t>→ update category PUT /api/category/:id</w:t>
      </w:r>
    </w:p>
    <w:p w14:paraId="52B145D3" w14:textId="77777777"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Admin activate/deactivate a category → update category status PUT /api/category/:id/active</w:t>
      </w:r>
    </w:p>
    <w:p w14:paraId="75D08A63" w14:textId="55D5DE5A"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 xml:space="preserve">xóa danh mục </w:t>
      </w:r>
      <w:r w:rsidRPr="00E75BFD">
        <w:rPr>
          <w:rFonts w:ascii="Times  New Roman" w:hAnsi="Times  New Roman" w:cstheme="majorHAnsi"/>
          <w:bCs/>
          <w:sz w:val="26"/>
          <w:szCs w:val="26"/>
        </w:rPr>
        <w:t>→ delete category DELETE /api/category/delete/:id</w:t>
      </w:r>
    </w:p>
    <w:p w14:paraId="5C59F6E4" w14:textId="74FA1A09"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xem chi tiết sản phẩm theo slug</w:t>
      </w:r>
      <w:r w:rsidRPr="00E75BFD">
        <w:rPr>
          <w:rFonts w:ascii="Times  New Roman" w:hAnsi="Times  New Roman" w:cstheme="majorHAnsi"/>
          <w:bCs/>
          <w:sz w:val="26"/>
          <w:szCs w:val="26"/>
        </w:rPr>
        <w:t xml:space="preserve"> → get product by slug GET /api/product/item/:slug</w:t>
      </w:r>
    </w:p>
    <w:p w14:paraId="02617DA5" w14:textId="534F9B92"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tìm kiếm sản phẩm theo tên</w:t>
      </w:r>
      <w:r w:rsidRPr="00E75BFD">
        <w:rPr>
          <w:rFonts w:ascii="Times  New Roman" w:hAnsi="Times  New Roman" w:cstheme="majorHAnsi"/>
          <w:bCs/>
          <w:sz w:val="26"/>
          <w:szCs w:val="26"/>
        </w:rPr>
        <w:t xml:space="preserve"> → search products GET /api/product/list/search/:name</w:t>
      </w:r>
    </w:p>
    <w:p w14:paraId="711DDD3C" w14:textId="16B1DDCF"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 xml:space="preserve">xem danh sách sản phẩm có lọc/sắp xếp/phân trang nâng cao </w:t>
      </w:r>
      <w:r w:rsidRPr="00E75BFD">
        <w:rPr>
          <w:rFonts w:ascii="Times  New Roman" w:hAnsi="Times  New Roman" w:cstheme="majorHAnsi"/>
          <w:bCs/>
          <w:sz w:val="26"/>
          <w:szCs w:val="26"/>
        </w:rPr>
        <w:t>→ get products list GET /api/product/list</w:t>
      </w:r>
    </w:p>
    <w:p w14:paraId="21BD2CC7" w14:textId="5F03E7CB" w:rsidR="00DD42B2" w:rsidRPr="00E75BFD" w:rsidRDefault="002A722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xem danh sách sản phẩm để chọn nhanh (chỉ tên) </w:t>
      </w:r>
      <w:r w:rsidR="00DD42B2" w:rsidRPr="00E75BFD">
        <w:rPr>
          <w:rFonts w:ascii="Times  New Roman" w:hAnsi="Times  New Roman" w:cstheme="majorHAnsi"/>
          <w:bCs/>
          <w:sz w:val="26"/>
          <w:szCs w:val="26"/>
        </w:rPr>
        <w:t>→ get product selection list GET /api/product/list/select</w:t>
      </w:r>
    </w:p>
    <w:p w14:paraId="716BA0F0" w14:textId="7BFF71F3"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thêm sản phẩm mới</w:t>
      </w:r>
      <w:r w:rsidRPr="00E75BFD">
        <w:rPr>
          <w:rFonts w:ascii="Times  New Roman" w:hAnsi="Times  New Roman" w:cstheme="majorHAnsi"/>
          <w:bCs/>
          <w:sz w:val="26"/>
          <w:szCs w:val="26"/>
        </w:rPr>
        <w:t>→ add product POST /api/product/add</w:t>
      </w:r>
    </w:p>
    <w:p w14:paraId="4909FE70" w14:textId="0C4F9DFC"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xem tất cả sản phẩm</w:t>
      </w:r>
      <w:r w:rsidRPr="00E75BFD">
        <w:rPr>
          <w:rFonts w:ascii="Times  New Roman" w:hAnsi="Times  New Roman" w:cstheme="majorHAnsi"/>
          <w:bCs/>
          <w:sz w:val="26"/>
          <w:szCs w:val="26"/>
        </w:rPr>
        <w:t>→ get all products GET /api/product</w:t>
      </w:r>
    </w:p>
    <w:p w14:paraId="1F72F438" w14:textId="5A5A9814"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 xml:space="preserve">xem sản phẩm theo ID </w:t>
      </w:r>
      <w:r w:rsidRPr="00E75BFD">
        <w:rPr>
          <w:rFonts w:ascii="Times  New Roman" w:hAnsi="Times  New Roman" w:cstheme="majorHAnsi"/>
          <w:bCs/>
          <w:sz w:val="26"/>
          <w:szCs w:val="26"/>
        </w:rPr>
        <w:t>→ get product by id GET /api/product/:id</w:t>
      </w:r>
    </w:p>
    <w:p w14:paraId="180FC08B" w14:textId="63BA1F24"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cập nhật sản phẩm</w:t>
      </w:r>
      <w:r w:rsidRPr="00E75BFD">
        <w:rPr>
          <w:rFonts w:ascii="Times  New Roman" w:hAnsi="Times  New Roman" w:cstheme="majorHAnsi"/>
          <w:bCs/>
          <w:sz w:val="26"/>
          <w:szCs w:val="26"/>
        </w:rPr>
        <w:t>→ update product PUT /api/product/:id</w:t>
      </w:r>
    </w:p>
    <w:p w14:paraId="2F5A50D1" w14:textId="388CA51F"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lastRenderedPageBreak/>
        <w:t xml:space="preserve">Admin </w:t>
      </w:r>
      <w:r w:rsidR="002A7222" w:rsidRPr="00E75BFD">
        <w:rPr>
          <w:rFonts w:ascii="Times  New Roman" w:hAnsi="Times  New Roman" w:cstheme="majorHAnsi"/>
          <w:bCs/>
          <w:sz w:val="26"/>
          <w:szCs w:val="26"/>
        </w:rPr>
        <w:t>kích hoạt/vô hiệu hóa sản phẩm</w:t>
      </w:r>
      <w:r w:rsidRPr="00E75BFD">
        <w:rPr>
          <w:rFonts w:ascii="Times  New Roman" w:hAnsi="Times  New Roman" w:cstheme="majorHAnsi"/>
          <w:bCs/>
          <w:sz w:val="26"/>
          <w:szCs w:val="26"/>
        </w:rPr>
        <w:t xml:space="preserve"> → update product status PUT /api/product/:id/active</w:t>
      </w:r>
    </w:p>
    <w:p w14:paraId="36DB1DDF" w14:textId="6387AC2B"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 xml:space="preserve">xóa sản phẩm </w:t>
      </w:r>
      <w:r w:rsidRPr="00E75BFD">
        <w:rPr>
          <w:rFonts w:ascii="Times  New Roman" w:hAnsi="Times  New Roman" w:cstheme="majorHAnsi"/>
          <w:bCs/>
          <w:sz w:val="26"/>
          <w:szCs w:val="26"/>
        </w:rPr>
        <w:t>→ delete product DELETE /api/product/delete/:id</w:t>
      </w:r>
    </w:p>
    <w:p w14:paraId="0F15B37B" w14:textId="399AA514"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thêm sản phẩm vào wishlist</w:t>
      </w:r>
      <w:r w:rsidRPr="00E75BFD">
        <w:rPr>
          <w:rFonts w:ascii="Times  New Roman" w:hAnsi="Times  New Roman" w:cstheme="majorHAnsi"/>
          <w:bCs/>
          <w:sz w:val="26"/>
          <w:szCs w:val="26"/>
        </w:rPr>
        <w:t>→ add wishlist item POST /api/wishlist</w:t>
      </w:r>
    </w:p>
    <w:p w14:paraId="4E932364" w14:textId="06E41B83" w:rsidR="00DD42B2" w:rsidRPr="00E75BFD" w:rsidRDefault="00DD42B2"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 xml:space="preserve">xem wishlist </w:t>
      </w:r>
      <w:r w:rsidRPr="00E75BFD">
        <w:rPr>
          <w:rFonts w:ascii="Times  New Roman" w:hAnsi="Times  New Roman" w:cstheme="majorHAnsi"/>
          <w:bCs/>
          <w:sz w:val="26"/>
          <w:szCs w:val="26"/>
        </w:rPr>
        <w:t>→ get wishlist GET /api/wishlist</w:t>
      </w:r>
    </w:p>
    <w:p w14:paraId="1A399ECC" w14:textId="3FAE0A22" w:rsidR="007F4C10" w:rsidRPr="00E75BFD" w:rsidRDefault="003F04D6"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tìm kiếm merchant theo tiêu chí →</w:t>
      </w:r>
      <w:r w:rsidRPr="00E75BFD">
        <w:rPr>
          <w:rFonts w:ascii="Times  New Roman" w:hAnsi="Times  New Roman" w:cstheme="majorHAnsi"/>
          <w:bCs/>
          <w:sz w:val="26"/>
          <w:szCs w:val="26"/>
        </w:rPr>
        <w:t xml:space="preserve"> search merchants GET /api/merchant/search</w:t>
      </w:r>
    </w:p>
    <w:p w14:paraId="0087E088" w14:textId="51840EDA" w:rsidR="00F8421D" w:rsidRPr="00E75BFD" w:rsidRDefault="00F8421D"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 xml:space="preserve">thêm </w:t>
      </w:r>
      <w:r w:rsidRPr="00E75BFD">
        <w:rPr>
          <w:rFonts w:ascii="Times  New Roman" w:hAnsi="Times  New Roman" w:cstheme="majorHAnsi"/>
          <w:bCs/>
          <w:sz w:val="26"/>
          <w:szCs w:val="26"/>
        </w:rPr>
        <w:t xml:space="preserve">merchant </w:t>
      </w:r>
      <w:r w:rsidR="002A7222" w:rsidRPr="00E75BFD">
        <w:rPr>
          <w:rFonts w:ascii="Times  New Roman" w:hAnsi="Times  New Roman" w:cstheme="majorHAnsi"/>
          <w:bCs/>
          <w:sz w:val="26"/>
          <w:szCs w:val="26"/>
        </w:rPr>
        <w:t>→</w:t>
      </w:r>
      <w:r w:rsidRPr="00E75BFD">
        <w:rPr>
          <w:rFonts w:ascii="Times  New Roman" w:hAnsi="Times  New Roman" w:cstheme="majorHAnsi"/>
          <w:bCs/>
          <w:sz w:val="26"/>
          <w:szCs w:val="26"/>
        </w:rPr>
        <w:t xml:space="preserve"> add merchant POST /api/merchant/add</w:t>
      </w:r>
    </w:p>
    <w:p w14:paraId="7DCE9BEB" w14:textId="0590E604" w:rsidR="00616BDC" w:rsidRPr="00E75BFD" w:rsidRDefault="00616BDC"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duyệt đơn đăng ký merchant→</w:t>
      </w:r>
      <w:r w:rsidRPr="00E75BFD">
        <w:rPr>
          <w:rFonts w:ascii="Times  New Roman" w:hAnsi="Times  New Roman" w:cstheme="majorHAnsi"/>
          <w:bCs/>
          <w:sz w:val="26"/>
          <w:szCs w:val="26"/>
        </w:rPr>
        <w:t xml:space="preserve"> approve merchant PUT /api/merchant/approve/:id</w:t>
      </w:r>
    </w:p>
    <w:p w14:paraId="53344DC3" w14:textId="12E00C11" w:rsidR="003F04D6" w:rsidRPr="00E75BFD" w:rsidRDefault="00616BDC"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từ chối đơn đăng ký merchant→</w:t>
      </w:r>
      <w:r w:rsidRPr="00E75BFD">
        <w:rPr>
          <w:rFonts w:ascii="Times  New Roman" w:hAnsi="Times  New Roman" w:cstheme="majorHAnsi"/>
          <w:bCs/>
          <w:sz w:val="26"/>
          <w:szCs w:val="26"/>
        </w:rPr>
        <w:t xml:space="preserve"> reject merchant PUT /api/merchant/reject/:id</w:t>
      </w:r>
    </w:p>
    <w:p w14:paraId="5E77A83A" w14:textId="64676E6C" w:rsidR="00512288" w:rsidRPr="00E75BFD" w:rsidRDefault="00512288"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xóa merchant →</w:t>
      </w:r>
      <w:r w:rsidRPr="00E75BFD">
        <w:rPr>
          <w:rFonts w:ascii="Times  New Roman" w:hAnsi="Times  New Roman" w:cstheme="majorHAnsi"/>
          <w:bCs/>
          <w:sz w:val="26"/>
          <w:szCs w:val="26"/>
        </w:rPr>
        <w:t xml:space="preserve"> delete merchant DELETE /api/merchant/delete/:id</w:t>
      </w:r>
    </w:p>
    <w:p w14:paraId="0069AB09" w14:textId="6A13D4F1" w:rsidR="00CF7464" w:rsidRPr="00E75BFD" w:rsidRDefault="00CF7464"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thêm brand mới →</w:t>
      </w:r>
      <w:r w:rsidRPr="00E75BFD">
        <w:rPr>
          <w:rFonts w:ascii="Times  New Roman" w:hAnsi="Times  New Roman" w:cstheme="majorHAnsi"/>
          <w:bCs/>
          <w:sz w:val="26"/>
          <w:szCs w:val="26"/>
        </w:rPr>
        <w:t xml:space="preserve"> add brand POST /api/brand/add</w:t>
      </w:r>
    </w:p>
    <w:p w14:paraId="7C8DA2CE" w14:textId="092FA0DA" w:rsidR="00D9753B" w:rsidRPr="00E75BFD" w:rsidRDefault="00D9753B"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cập nhật thông tin brand→</w:t>
      </w:r>
      <w:r w:rsidRPr="00E75BFD">
        <w:rPr>
          <w:rFonts w:ascii="Times  New Roman" w:hAnsi="Times  New Roman" w:cstheme="majorHAnsi"/>
          <w:bCs/>
          <w:sz w:val="26"/>
          <w:szCs w:val="26"/>
        </w:rPr>
        <w:t xml:space="preserve"> update brand (PUT /api/brand/:id)</w:t>
      </w:r>
    </w:p>
    <w:p w14:paraId="336E4E6B" w14:textId="2D76C5F9" w:rsidR="00D9753B" w:rsidRPr="00E75BFD" w:rsidRDefault="00D9753B"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kích hoạt/vô hiệu hóa brand →</w:t>
      </w:r>
      <w:r w:rsidRPr="00E75BFD">
        <w:rPr>
          <w:rFonts w:ascii="Times  New Roman" w:hAnsi="Times  New Roman" w:cstheme="majorHAnsi"/>
          <w:bCs/>
          <w:sz w:val="26"/>
          <w:szCs w:val="26"/>
        </w:rPr>
        <w:t xml:space="preserve"> update brand active status (PUT /api/brand/:id/active)</w:t>
      </w:r>
    </w:p>
    <w:p w14:paraId="2ACC7322" w14:textId="5FECEAC0" w:rsidR="00CF7464" w:rsidRPr="00E75BFD" w:rsidRDefault="00D9753B" w:rsidP="00957E81">
      <w:pPr>
        <w:pStyle w:val="ListParagraph"/>
        <w:numPr>
          <w:ilvl w:val="0"/>
          <w:numId w:val="3"/>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xóa brand→</w:t>
      </w:r>
      <w:r w:rsidRPr="00E75BFD">
        <w:rPr>
          <w:rFonts w:ascii="Times  New Roman" w:hAnsi="Times  New Roman" w:cstheme="majorHAnsi"/>
          <w:bCs/>
          <w:sz w:val="26"/>
          <w:szCs w:val="26"/>
        </w:rPr>
        <w:t xml:space="preserve"> delete brand (DELETE /api/brand/delete/:id)</w:t>
      </w:r>
    </w:p>
    <w:p w14:paraId="3221048E" w14:textId="77777777" w:rsidR="00DD42B2" w:rsidRPr="00E75BFD" w:rsidRDefault="00DD42B2" w:rsidP="00DD42B2">
      <w:pPr>
        <w:ind w:left="720"/>
        <w:rPr>
          <w:rFonts w:ascii="Times  New Roman" w:hAnsi="Times  New Roman" w:cstheme="majorHAnsi"/>
          <w:b/>
          <w:sz w:val="26"/>
          <w:szCs w:val="26"/>
        </w:rPr>
      </w:pPr>
      <w:r w:rsidRPr="00E75BFD">
        <w:rPr>
          <w:rFonts w:ascii="Times  New Roman" w:hAnsi="Times  New Roman" w:cstheme="majorHAnsi"/>
          <w:b/>
          <w:sz w:val="26"/>
          <w:szCs w:val="26"/>
        </w:rPr>
        <w:t>2. Shopping Cart</w:t>
      </w:r>
    </w:p>
    <w:p w14:paraId="37B886AA" w14:textId="478DB285" w:rsidR="00DD42B2" w:rsidRPr="00E75BFD" w:rsidRDefault="00DD42B2" w:rsidP="00957E81">
      <w:pPr>
        <w:pStyle w:val="ListParagraph"/>
        <w:numPr>
          <w:ilvl w:val="0"/>
          <w:numId w:val="2"/>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 xml:space="preserve">thêm sản phẩm vào giỏ </w:t>
      </w:r>
      <w:r w:rsidRPr="00E75BFD">
        <w:rPr>
          <w:rFonts w:ascii="Times  New Roman" w:hAnsi="Times  New Roman" w:cstheme="majorHAnsi"/>
          <w:bCs/>
          <w:sz w:val="26"/>
          <w:szCs w:val="26"/>
        </w:rPr>
        <w:t>→ add cart (POST /api/cart/add)</w:t>
      </w:r>
    </w:p>
    <w:p w14:paraId="3D1301BF" w14:textId="1CE5620F" w:rsidR="00DD42B2" w:rsidRPr="00E75BFD" w:rsidRDefault="00DD42B2" w:rsidP="00957E81">
      <w:pPr>
        <w:pStyle w:val="ListParagraph"/>
        <w:numPr>
          <w:ilvl w:val="0"/>
          <w:numId w:val="2"/>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 xml:space="preserve">xóa giỏ hàng </w:t>
      </w:r>
      <w:r w:rsidRPr="00E75BFD">
        <w:rPr>
          <w:rFonts w:ascii="Times  New Roman" w:hAnsi="Times  New Roman" w:cstheme="majorHAnsi"/>
          <w:bCs/>
          <w:sz w:val="26"/>
          <w:szCs w:val="26"/>
        </w:rPr>
        <w:t>→ delete cart (DELETE /api/cart/delete/:cartId)</w:t>
      </w:r>
    </w:p>
    <w:p w14:paraId="1D36DBFF" w14:textId="280B036A" w:rsidR="00DD42B2" w:rsidRPr="00E75BFD" w:rsidRDefault="00DD42B2" w:rsidP="00957E81">
      <w:pPr>
        <w:pStyle w:val="ListParagraph"/>
        <w:numPr>
          <w:ilvl w:val="0"/>
          <w:numId w:val="2"/>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 xml:space="preserve">thêm sản phẩm vào giỏ đã tồn tại </w:t>
      </w:r>
      <w:r w:rsidRPr="00E75BFD">
        <w:rPr>
          <w:rFonts w:ascii="Times  New Roman" w:hAnsi="Times  New Roman" w:cstheme="majorHAnsi"/>
          <w:bCs/>
          <w:sz w:val="26"/>
          <w:szCs w:val="26"/>
        </w:rPr>
        <w:t>→ add product to cart (POST /api/cart/add/:cartId)</w:t>
      </w:r>
    </w:p>
    <w:p w14:paraId="5CA296C8" w14:textId="0CFBBC22" w:rsidR="00DD42B2" w:rsidRPr="00E75BFD" w:rsidRDefault="00DD42B2" w:rsidP="00957E81">
      <w:pPr>
        <w:pStyle w:val="ListParagraph"/>
        <w:numPr>
          <w:ilvl w:val="0"/>
          <w:numId w:val="2"/>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 xml:space="preserve">xóa một sản phẩm khỏi giỏ </w:t>
      </w:r>
      <w:r w:rsidRPr="00E75BFD">
        <w:rPr>
          <w:rFonts w:ascii="Times  New Roman" w:hAnsi="Times  New Roman" w:cstheme="majorHAnsi"/>
          <w:bCs/>
          <w:sz w:val="26"/>
          <w:szCs w:val="26"/>
        </w:rPr>
        <w:t>→ delete product from cart (DELETE /api/cart/delete/:cartId/:productId)</w:t>
      </w:r>
    </w:p>
    <w:p w14:paraId="0EA7DD49" w14:textId="7F163CB0" w:rsidR="00DD42B2" w:rsidRPr="00E75BFD" w:rsidRDefault="00DD42B2" w:rsidP="00DD42B2">
      <w:pPr>
        <w:ind w:left="720"/>
        <w:rPr>
          <w:rFonts w:ascii="Times  New Roman" w:hAnsi="Times  New Roman" w:cstheme="majorHAnsi"/>
          <w:b/>
          <w:sz w:val="26"/>
          <w:szCs w:val="26"/>
        </w:rPr>
      </w:pPr>
      <w:r w:rsidRPr="00E75BFD">
        <w:rPr>
          <w:rFonts w:ascii="Times  New Roman" w:hAnsi="Times  New Roman" w:cstheme="majorHAnsi"/>
          <w:b/>
          <w:sz w:val="26"/>
          <w:szCs w:val="26"/>
        </w:rPr>
        <w:t>3. Payment Process</w:t>
      </w:r>
    </w:p>
    <w:p w14:paraId="58E0FFBA" w14:textId="3DE5D9DE" w:rsidR="00DD42B2" w:rsidRPr="00E75BFD" w:rsidRDefault="002A7222" w:rsidP="00957E81">
      <w:pPr>
        <w:pStyle w:val="ListParagraph"/>
        <w:numPr>
          <w:ilvl w:val="0"/>
          <w:numId w:val="5"/>
        </w:numPr>
        <w:ind w:left="1260"/>
        <w:rPr>
          <w:rFonts w:ascii="Times  New Roman" w:hAnsi="Times  New Roman" w:cstheme="majorHAnsi"/>
          <w:bCs/>
          <w:sz w:val="26"/>
          <w:szCs w:val="26"/>
        </w:rPr>
      </w:pPr>
      <w:r w:rsidRPr="00E75BFD">
        <w:rPr>
          <w:rFonts w:ascii="Times  New Roman" w:hAnsi="Times  New Roman" w:cstheme="majorHAnsi"/>
          <w:bCs/>
          <w:sz w:val="26"/>
          <w:szCs w:val="26"/>
        </w:rPr>
        <w:t>Hệ thống kiểm tra sản phẩm trước khi thêm vào giỏ</w:t>
      </w:r>
      <w:r w:rsidR="00DD42B2" w:rsidRPr="00E75BFD">
        <w:rPr>
          <w:rFonts w:ascii="Times  New Roman" w:hAnsi="Times  New Roman" w:cstheme="majorHAnsi"/>
          <w:bCs/>
          <w:sz w:val="26"/>
          <w:szCs w:val="26"/>
        </w:rPr>
        <w:t xml:space="preserve"> → validate and add to cart (POST /api/cart/add)</w:t>
      </w:r>
    </w:p>
    <w:p w14:paraId="4ABF63FA" w14:textId="06995C19" w:rsidR="00DD42B2" w:rsidRPr="00E75BFD" w:rsidRDefault="002A7222" w:rsidP="00957E81">
      <w:pPr>
        <w:pStyle w:val="ListParagraph"/>
        <w:numPr>
          <w:ilvl w:val="0"/>
          <w:numId w:val="5"/>
        </w:numPr>
        <w:ind w:left="1260"/>
        <w:rPr>
          <w:rFonts w:ascii="Times  New Roman" w:hAnsi="Times  New Roman" w:cstheme="majorHAnsi"/>
          <w:bCs/>
          <w:sz w:val="26"/>
          <w:szCs w:val="26"/>
        </w:rPr>
      </w:pPr>
      <w:r w:rsidRPr="00E75BFD">
        <w:rPr>
          <w:rFonts w:ascii="Times  New Roman" w:hAnsi="Times  New Roman" w:cstheme="majorHAnsi"/>
          <w:bCs/>
          <w:sz w:val="26"/>
          <w:szCs w:val="26"/>
        </w:rPr>
        <w:t>Hệ thống kiểm tra sản phẩm trước khi tạo đơn (trước thanh toán)</w:t>
      </w:r>
      <w:r w:rsidR="00DD42B2" w:rsidRPr="00E75BFD">
        <w:rPr>
          <w:rFonts w:ascii="Times  New Roman" w:hAnsi="Times  New Roman" w:cstheme="majorHAnsi"/>
          <w:bCs/>
          <w:sz w:val="26"/>
          <w:szCs w:val="26"/>
        </w:rPr>
        <w:t xml:space="preserve"> → validate and create order (POST /api/order/add)</w:t>
      </w:r>
    </w:p>
    <w:p w14:paraId="2B6B4CC2" w14:textId="7CA2E24A" w:rsidR="00DD42B2" w:rsidRPr="00E75BFD" w:rsidRDefault="002A7222" w:rsidP="00957E81">
      <w:pPr>
        <w:pStyle w:val="ListParagraph"/>
        <w:numPr>
          <w:ilvl w:val="0"/>
          <w:numId w:val="5"/>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Hệ thống xác nhận tạo đơn thành công </w:t>
      </w:r>
      <w:r w:rsidR="00DD42B2" w:rsidRPr="00E75BFD">
        <w:rPr>
          <w:rFonts w:ascii="Times  New Roman" w:hAnsi="Times  New Roman" w:cstheme="majorHAnsi"/>
          <w:bCs/>
          <w:sz w:val="26"/>
          <w:szCs w:val="26"/>
        </w:rPr>
        <w:t>→ confirm order (POST /api/order/add)</w:t>
      </w:r>
    </w:p>
    <w:p w14:paraId="26040FF3" w14:textId="6C8C3915" w:rsidR="00DD42B2" w:rsidRPr="00E75BFD" w:rsidRDefault="00DD42B2" w:rsidP="00DD42B2">
      <w:pPr>
        <w:ind w:left="720"/>
        <w:rPr>
          <w:rFonts w:ascii="Times  New Roman" w:hAnsi="Times  New Roman" w:cstheme="majorHAnsi"/>
          <w:b/>
          <w:sz w:val="26"/>
          <w:szCs w:val="26"/>
        </w:rPr>
      </w:pPr>
      <w:r w:rsidRPr="00E75BFD">
        <w:rPr>
          <w:rFonts w:ascii="Times  New Roman" w:hAnsi="Times  New Roman" w:cstheme="majorHAnsi"/>
          <w:b/>
          <w:sz w:val="26"/>
          <w:szCs w:val="26"/>
        </w:rPr>
        <w:t>4. Order Management</w:t>
      </w:r>
    </w:p>
    <w:p w14:paraId="04E499AC" w14:textId="32FD0AE3" w:rsidR="00DD42B2" w:rsidRPr="00E75BFD" w:rsidRDefault="00DD42B2" w:rsidP="00957E81">
      <w:pPr>
        <w:pStyle w:val="ListParagraph"/>
        <w:numPr>
          <w:ilvl w:val="0"/>
          <w:numId w:val="9"/>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 xml:space="preserve">tìm kiếm đơn hàng theo ID </w:t>
      </w:r>
      <w:r w:rsidRPr="00E75BFD">
        <w:rPr>
          <w:rFonts w:ascii="Times  New Roman" w:hAnsi="Times  New Roman" w:cstheme="majorHAnsi"/>
          <w:bCs/>
          <w:sz w:val="26"/>
          <w:szCs w:val="26"/>
        </w:rPr>
        <w:t>→  search orders (GET /api/order/search)</w:t>
      </w:r>
    </w:p>
    <w:p w14:paraId="50E81E65" w14:textId="24B9F5A8" w:rsidR="00DD42B2" w:rsidRPr="00E75BFD" w:rsidRDefault="00DD42B2" w:rsidP="00957E81">
      <w:pPr>
        <w:pStyle w:val="ListParagraph"/>
        <w:numPr>
          <w:ilvl w:val="0"/>
          <w:numId w:val="9"/>
        </w:numPr>
        <w:ind w:left="1260"/>
        <w:rPr>
          <w:rFonts w:ascii="Times  New Roman" w:hAnsi="Times  New Roman" w:cstheme="majorHAnsi"/>
          <w:bCs/>
          <w:sz w:val="26"/>
          <w:szCs w:val="26"/>
        </w:rPr>
      </w:pPr>
      <w:r w:rsidRPr="00E75BFD">
        <w:rPr>
          <w:rFonts w:ascii="Times  New Roman" w:hAnsi="Times  New Roman" w:cstheme="majorHAnsi"/>
          <w:bCs/>
          <w:sz w:val="26"/>
          <w:szCs w:val="26"/>
        </w:rPr>
        <w:lastRenderedPageBreak/>
        <w:t xml:space="preserve">Admin </w:t>
      </w:r>
      <w:r w:rsidR="002A7222" w:rsidRPr="00E75BFD">
        <w:rPr>
          <w:rFonts w:ascii="Times  New Roman" w:hAnsi="Times  New Roman" w:cstheme="majorHAnsi"/>
          <w:bCs/>
          <w:sz w:val="26"/>
          <w:szCs w:val="26"/>
        </w:rPr>
        <w:t xml:space="preserve">xem danh sách tất cả đơn hàng (có phân trang) </w:t>
      </w:r>
      <w:r w:rsidRPr="00E75BFD">
        <w:rPr>
          <w:rFonts w:ascii="Times  New Roman" w:hAnsi="Times  New Roman" w:cstheme="majorHAnsi"/>
          <w:bCs/>
          <w:sz w:val="26"/>
          <w:szCs w:val="26"/>
        </w:rPr>
        <w:t>→  get all orders (GET /api/order)</w:t>
      </w:r>
    </w:p>
    <w:p w14:paraId="73E2EA65" w14:textId="087D4D38" w:rsidR="00DD42B2" w:rsidRPr="00E75BFD" w:rsidRDefault="00DD42B2" w:rsidP="00957E81">
      <w:pPr>
        <w:pStyle w:val="ListParagraph"/>
        <w:numPr>
          <w:ilvl w:val="0"/>
          <w:numId w:val="9"/>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 xml:space="preserve">xem chi tiết một đơn hàng </w:t>
      </w:r>
      <w:r w:rsidRPr="00E75BFD">
        <w:rPr>
          <w:rFonts w:ascii="Times  New Roman" w:hAnsi="Times  New Roman" w:cstheme="majorHAnsi"/>
          <w:bCs/>
          <w:sz w:val="26"/>
          <w:szCs w:val="26"/>
        </w:rPr>
        <w:t>→  get order details (GET /api/order/:orderId)</w:t>
      </w:r>
    </w:p>
    <w:p w14:paraId="0060EB05" w14:textId="017BF576" w:rsidR="00DD42B2" w:rsidRPr="00E75BFD" w:rsidRDefault="00DD42B2" w:rsidP="00957E81">
      <w:pPr>
        <w:pStyle w:val="ListParagraph"/>
        <w:numPr>
          <w:ilvl w:val="0"/>
          <w:numId w:val="9"/>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 xml:space="preserve">hủy đơn hàng </w:t>
      </w:r>
      <w:r w:rsidRPr="00E75BFD">
        <w:rPr>
          <w:rFonts w:ascii="Times  New Roman" w:hAnsi="Times  New Roman" w:cstheme="majorHAnsi"/>
          <w:bCs/>
          <w:sz w:val="26"/>
          <w:szCs w:val="26"/>
        </w:rPr>
        <w:t>→  cancel order (DELETE /api/order/cancel/:orderId)</w:t>
      </w:r>
    </w:p>
    <w:p w14:paraId="24207F97" w14:textId="387B1B80" w:rsidR="00DD42B2" w:rsidRPr="00E75BFD" w:rsidRDefault="00DD42B2" w:rsidP="00957E81">
      <w:pPr>
        <w:pStyle w:val="ListParagraph"/>
        <w:numPr>
          <w:ilvl w:val="0"/>
          <w:numId w:val="9"/>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2A7222" w:rsidRPr="00E75BFD">
        <w:rPr>
          <w:rFonts w:ascii="Times  New Roman" w:hAnsi="Times  New Roman" w:cstheme="majorHAnsi"/>
          <w:bCs/>
          <w:sz w:val="26"/>
          <w:szCs w:val="26"/>
        </w:rPr>
        <w:t xml:space="preserve">cập nhật trạng thái một item trong đơn </w:t>
      </w:r>
      <w:r w:rsidRPr="00E75BFD">
        <w:rPr>
          <w:rFonts w:ascii="Times  New Roman" w:hAnsi="Times  New Roman" w:cstheme="majorHAnsi"/>
          <w:bCs/>
          <w:sz w:val="26"/>
          <w:szCs w:val="26"/>
        </w:rPr>
        <w:t>→  update item status (PUT /api/order/status/item/:itemId)</w:t>
      </w:r>
    </w:p>
    <w:p w14:paraId="24B8AD47" w14:textId="77777777" w:rsidR="00DD42B2" w:rsidRPr="00E75BFD" w:rsidRDefault="00DD42B2" w:rsidP="00DD42B2">
      <w:pPr>
        <w:ind w:left="720"/>
        <w:rPr>
          <w:rFonts w:ascii="Times  New Roman" w:hAnsi="Times  New Roman" w:cstheme="majorHAnsi"/>
          <w:b/>
          <w:sz w:val="26"/>
          <w:szCs w:val="26"/>
        </w:rPr>
      </w:pPr>
      <w:r w:rsidRPr="00E75BFD">
        <w:rPr>
          <w:rFonts w:ascii="Times  New Roman" w:hAnsi="Times  New Roman" w:cstheme="majorHAnsi"/>
          <w:b/>
          <w:sz w:val="26"/>
          <w:szCs w:val="26"/>
        </w:rPr>
        <w:t>5. Order History</w:t>
      </w:r>
    </w:p>
    <w:p w14:paraId="5BDC3FED" w14:textId="50D89E25" w:rsidR="00DD42B2" w:rsidRPr="00E75BFD" w:rsidRDefault="00DD42B2" w:rsidP="00957E81">
      <w:pPr>
        <w:pStyle w:val="ListParagraph"/>
        <w:numPr>
          <w:ilvl w:val="0"/>
          <w:numId w:val="4"/>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2A7222" w:rsidRPr="00E75BFD">
        <w:rPr>
          <w:rFonts w:ascii="Times  New Roman" w:hAnsi="Times  New Roman" w:cstheme="majorHAnsi"/>
          <w:bCs/>
          <w:sz w:val="26"/>
          <w:szCs w:val="26"/>
        </w:rPr>
        <w:t>đặt đơn hàng</w:t>
      </w:r>
      <w:r w:rsidRPr="00E75BFD">
        <w:rPr>
          <w:rFonts w:ascii="Times  New Roman" w:hAnsi="Times  New Roman" w:cstheme="majorHAnsi"/>
          <w:bCs/>
          <w:sz w:val="26"/>
          <w:szCs w:val="26"/>
        </w:rPr>
        <w:t>→ add order (POST /api/order/add)</w:t>
      </w:r>
    </w:p>
    <w:p w14:paraId="2B8D5DB6" w14:textId="49E10B8B" w:rsidR="00DD42B2" w:rsidRPr="00E75BFD" w:rsidRDefault="00DD42B2" w:rsidP="00957E81">
      <w:pPr>
        <w:pStyle w:val="ListParagraph"/>
        <w:numPr>
          <w:ilvl w:val="0"/>
          <w:numId w:val="4"/>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tìm kiếm đơn hàng theo tên sản phẩm </w:t>
      </w:r>
      <w:r w:rsidRPr="00E75BFD">
        <w:rPr>
          <w:rFonts w:ascii="Times  New Roman" w:hAnsi="Times  New Roman" w:cstheme="majorHAnsi"/>
          <w:bCs/>
          <w:sz w:val="26"/>
          <w:szCs w:val="26"/>
        </w:rPr>
        <w:t>→ search orders (GET /api/order/search)</w:t>
      </w:r>
    </w:p>
    <w:p w14:paraId="6950D732" w14:textId="48065957" w:rsidR="00DD42B2" w:rsidRPr="00E75BFD" w:rsidRDefault="00DD42B2" w:rsidP="00957E81">
      <w:pPr>
        <w:pStyle w:val="ListParagraph"/>
        <w:numPr>
          <w:ilvl w:val="0"/>
          <w:numId w:val="4"/>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xem danh sách đơn của mình (có phân trang) </w:t>
      </w:r>
      <w:r w:rsidRPr="00E75BFD">
        <w:rPr>
          <w:rFonts w:ascii="Times  New Roman" w:hAnsi="Times  New Roman" w:cstheme="majorHAnsi"/>
          <w:bCs/>
          <w:sz w:val="26"/>
          <w:szCs w:val="26"/>
        </w:rPr>
        <w:t xml:space="preserve"> → get my orders (GET /api/order/me)</w:t>
      </w:r>
    </w:p>
    <w:p w14:paraId="5D5C8F53" w14:textId="5CE47128" w:rsidR="00DD42B2" w:rsidRPr="00E75BFD" w:rsidRDefault="00DD42B2" w:rsidP="00957E81">
      <w:pPr>
        <w:pStyle w:val="ListParagraph"/>
        <w:numPr>
          <w:ilvl w:val="0"/>
          <w:numId w:val="4"/>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xem chi tiết đơn của mình </w:t>
      </w:r>
      <w:r w:rsidRPr="00E75BFD">
        <w:rPr>
          <w:rFonts w:ascii="Times  New Roman" w:hAnsi="Times  New Roman" w:cstheme="majorHAnsi"/>
          <w:bCs/>
          <w:sz w:val="26"/>
          <w:szCs w:val="26"/>
        </w:rPr>
        <w:t>→ get order details (GET /api/order/:orderId)</w:t>
      </w:r>
    </w:p>
    <w:p w14:paraId="42F34E26" w14:textId="59B9A898" w:rsidR="00DD42B2" w:rsidRPr="00E75BFD" w:rsidRDefault="00DD42B2" w:rsidP="00957E81">
      <w:pPr>
        <w:pStyle w:val="ListParagraph"/>
        <w:numPr>
          <w:ilvl w:val="0"/>
          <w:numId w:val="4"/>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hủy đơn của mình </w:t>
      </w:r>
      <w:r w:rsidRPr="00E75BFD">
        <w:rPr>
          <w:rFonts w:ascii="Times  New Roman" w:hAnsi="Times  New Roman" w:cstheme="majorHAnsi"/>
          <w:bCs/>
          <w:sz w:val="26"/>
          <w:szCs w:val="26"/>
        </w:rPr>
        <w:t>→ cancel order (DELETE /api/order/cancel/:orderId)</w:t>
      </w:r>
    </w:p>
    <w:p w14:paraId="0B09F055" w14:textId="7D3A9951" w:rsidR="00DD42B2" w:rsidRPr="00E75BFD" w:rsidRDefault="00DD42B2" w:rsidP="00957E81">
      <w:pPr>
        <w:pStyle w:val="ListParagraph"/>
        <w:numPr>
          <w:ilvl w:val="0"/>
          <w:numId w:val="4"/>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hủy một item trong đơn </w:t>
      </w:r>
      <w:r w:rsidRPr="00E75BFD">
        <w:rPr>
          <w:rFonts w:ascii="Times  New Roman" w:hAnsi="Times  New Roman" w:cstheme="majorHAnsi"/>
          <w:bCs/>
          <w:sz w:val="26"/>
          <w:szCs w:val="26"/>
        </w:rPr>
        <w:t>→ update item status (PUT /api/order/status/item/:itemId)</w:t>
      </w:r>
    </w:p>
    <w:p w14:paraId="28B2D4A6" w14:textId="77777777" w:rsidR="00DD42B2" w:rsidRPr="00E75BFD" w:rsidRDefault="00DD42B2" w:rsidP="00DD42B2">
      <w:pPr>
        <w:ind w:left="720"/>
        <w:rPr>
          <w:rFonts w:ascii="Times  New Roman" w:hAnsi="Times  New Roman" w:cstheme="majorHAnsi"/>
          <w:b/>
          <w:sz w:val="26"/>
          <w:szCs w:val="26"/>
        </w:rPr>
      </w:pPr>
      <w:r w:rsidRPr="00E75BFD">
        <w:rPr>
          <w:rFonts w:ascii="Times  New Roman" w:hAnsi="Times  New Roman" w:cstheme="majorHAnsi"/>
          <w:b/>
          <w:sz w:val="26"/>
          <w:szCs w:val="26"/>
        </w:rPr>
        <w:t>6. Account Management</w:t>
      </w:r>
    </w:p>
    <w:p w14:paraId="6F94B2AD" w14:textId="3C3F60AE" w:rsidR="00DD42B2" w:rsidRPr="00E75BFD" w:rsidRDefault="00DD42B2" w:rsidP="00957E81">
      <w:pPr>
        <w:pStyle w:val="ListParagraph"/>
        <w:numPr>
          <w:ilvl w:val="0"/>
          <w:numId w:val="6"/>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đăng ký nhận newsletter </w:t>
      </w:r>
      <w:r w:rsidRPr="00E75BFD">
        <w:rPr>
          <w:rFonts w:ascii="Times  New Roman" w:hAnsi="Times  New Roman" w:cstheme="majorHAnsi"/>
          <w:bCs/>
          <w:sz w:val="26"/>
          <w:szCs w:val="26"/>
        </w:rPr>
        <w:t>→ subscribe to newsletter (POST /api/newsletter/subscribe)</w:t>
      </w:r>
    </w:p>
    <w:p w14:paraId="369796E7" w14:textId="0D879A14" w:rsidR="00DD42B2" w:rsidRPr="00E75BFD" w:rsidRDefault="00DD42B2" w:rsidP="00957E81">
      <w:pPr>
        <w:pStyle w:val="ListParagraph"/>
        <w:numPr>
          <w:ilvl w:val="0"/>
          <w:numId w:val="6"/>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thêm địa chỉ mới</w:t>
      </w:r>
      <w:r w:rsidRPr="00E75BFD">
        <w:rPr>
          <w:rFonts w:ascii="Times  New Roman" w:hAnsi="Times  New Roman" w:cstheme="majorHAnsi"/>
          <w:bCs/>
          <w:sz w:val="26"/>
          <w:szCs w:val="26"/>
        </w:rPr>
        <w:t>→ add address (POST /api/address/add)</w:t>
      </w:r>
    </w:p>
    <w:p w14:paraId="7084DFBA" w14:textId="7EAD4541" w:rsidR="00DD42B2" w:rsidRPr="00E75BFD" w:rsidRDefault="00DD42B2" w:rsidP="00957E81">
      <w:pPr>
        <w:pStyle w:val="ListParagraph"/>
        <w:numPr>
          <w:ilvl w:val="0"/>
          <w:numId w:val="6"/>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xem tất cả địa chỉ </w:t>
      </w:r>
      <w:r w:rsidRPr="00E75BFD">
        <w:rPr>
          <w:rFonts w:ascii="Times  New Roman" w:hAnsi="Times  New Roman" w:cstheme="majorHAnsi"/>
          <w:bCs/>
          <w:sz w:val="26"/>
          <w:szCs w:val="26"/>
        </w:rPr>
        <w:t>→ get addresses (GET /api/address)</w:t>
      </w:r>
    </w:p>
    <w:p w14:paraId="3487CB2C" w14:textId="7774843C" w:rsidR="00DD42B2" w:rsidRPr="00E75BFD" w:rsidRDefault="00DD42B2" w:rsidP="00957E81">
      <w:pPr>
        <w:pStyle w:val="ListParagraph"/>
        <w:numPr>
          <w:ilvl w:val="0"/>
          <w:numId w:val="6"/>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xem địa chỉ theo ID</w:t>
      </w:r>
      <w:r w:rsidRPr="00E75BFD">
        <w:rPr>
          <w:rFonts w:ascii="Times  New Roman" w:hAnsi="Times  New Roman" w:cstheme="majorHAnsi"/>
          <w:bCs/>
          <w:sz w:val="26"/>
          <w:szCs w:val="26"/>
        </w:rPr>
        <w:t xml:space="preserve"> → get address by id (GET /api/address/:id)</w:t>
      </w:r>
    </w:p>
    <w:p w14:paraId="588A2057" w14:textId="6D2A7383" w:rsidR="00DD42B2" w:rsidRPr="00E75BFD" w:rsidRDefault="00DD42B2" w:rsidP="00957E81">
      <w:pPr>
        <w:pStyle w:val="ListParagraph"/>
        <w:numPr>
          <w:ilvl w:val="0"/>
          <w:numId w:val="6"/>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cập nhật địa chỉ đã lưu </w:t>
      </w:r>
      <w:r w:rsidRPr="00E75BFD">
        <w:rPr>
          <w:rFonts w:ascii="Times  New Roman" w:hAnsi="Times  New Roman" w:cstheme="majorHAnsi"/>
          <w:bCs/>
          <w:sz w:val="26"/>
          <w:szCs w:val="26"/>
        </w:rPr>
        <w:t>→ update address (PUT /api/address/:id)</w:t>
      </w:r>
    </w:p>
    <w:p w14:paraId="46077CC7" w14:textId="3008488B" w:rsidR="00DD42B2" w:rsidRPr="00E75BFD" w:rsidRDefault="00DD42B2" w:rsidP="00957E81">
      <w:pPr>
        <w:pStyle w:val="ListParagraph"/>
        <w:numPr>
          <w:ilvl w:val="0"/>
          <w:numId w:val="6"/>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xóa địa chỉ đã lưu </w:t>
      </w:r>
      <w:r w:rsidRPr="00E75BFD">
        <w:rPr>
          <w:rFonts w:ascii="Times  New Roman" w:hAnsi="Times  New Roman" w:cstheme="majorHAnsi"/>
          <w:bCs/>
          <w:sz w:val="26"/>
          <w:szCs w:val="26"/>
        </w:rPr>
        <w:t>→ delete address (DELETE /api/address/delete/:id)</w:t>
      </w:r>
    </w:p>
    <w:p w14:paraId="14AE1D38" w14:textId="3CF8AF28" w:rsidR="00DD42B2" w:rsidRPr="00E75BFD" w:rsidRDefault="00DD42B2" w:rsidP="00DD42B2">
      <w:pPr>
        <w:ind w:left="720"/>
        <w:rPr>
          <w:rFonts w:ascii="Times  New Roman" w:hAnsi="Times  New Roman" w:cstheme="majorHAnsi"/>
          <w:b/>
          <w:sz w:val="26"/>
          <w:szCs w:val="26"/>
        </w:rPr>
      </w:pPr>
      <w:r w:rsidRPr="00E75BFD">
        <w:rPr>
          <w:rFonts w:ascii="Times  New Roman" w:hAnsi="Times  New Roman" w:cstheme="majorHAnsi"/>
          <w:b/>
          <w:sz w:val="26"/>
          <w:szCs w:val="26"/>
        </w:rPr>
        <w:t>7. Customer Management</w:t>
      </w:r>
    </w:p>
    <w:p w14:paraId="76A3BC8A" w14:textId="1B919696" w:rsidR="00DD42B2" w:rsidRPr="00E75BFD" w:rsidRDefault="00DD42B2" w:rsidP="00957E81">
      <w:pPr>
        <w:pStyle w:val="ListParagraph"/>
        <w:numPr>
          <w:ilvl w:val="0"/>
          <w:numId w:val="8"/>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922FFC" w:rsidRPr="00E75BFD">
        <w:rPr>
          <w:rFonts w:ascii="Times  New Roman" w:hAnsi="Times  New Roman" w:cstheme="majorHAnsi"/>
          <w:bCs/>
          <w:sz w:val="26"/>
          <w:szCs w:val="26"/>
        </w:rPr>
        <w:t xml:space="preserve">tìm kiếm người dùng theo từ khóa </w:t>
      </w:r>
      <w:r w:rsidRPr="00E75BFD">
        <w:rPr>
          <w:rFonts w:ascii="Times  New Roman" w:hAnsi="Times  New Roman" w:cstheme="majorHAnsi"/>
          <w:bCs/>
          <w:sz w:val="26"/>
          <w:szCs w:val="26"/>
        </w:rPr>
        <w:t>→ search users (GET /api/users/search)</w:t>
      </w:r>
    </w:p>
    <w:p w14:paraId="0284FA1D" w14:textId="17019958" w:rsidR="00DD42B2" w:rsidRPr="00E75BFD" w:rsidRDefault="00DD42B2" w:rsidP="00957E81">
      <w:pPr>
        <w:pStyle w:val="ListParagraph"/>
        <w:numPr>
          <w:ilvl w:val="0"/>
          <w:numId w:val="8"/>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Admin </w:t>
      </w:r>
      <w:r w:rsidR="00922FFC" w:rsidRPr="00E75BFD">
        <w:rPr>
          <w:rFonts w:ascii="Times  New Roman" w:hAnsi="Times  New Roman" w:cstheme="majorHAnsi"/>
          <w:bCs/>
          <w:sz w:val="26"/>
          <w:szCs w:val="26"/>
        </w:rPr>
        <w:t xml:space="preserve">xem danh sách người dùng (phân trang) </w:t>
      </w:r>
      <w:r w:rsidRPr="00E75BFD">
        <w:rPr>
          <w:rFonts w:ascii="Times  New Roman" w:hAnsi="Times  New Roman" w:cstheme="majorHAnsi"/>
          <w:bCs/>
          <w:sz w:val="26"/>
          <w:szCs w:val="26"/>
        </w:rPr>
        <w:t>→ get users (GET /api/users)</w:t>
      </w:r>
    </w:p>
    <w:p w14:paraId="427BE74D" w14:textId="11C1E51B" w:rsidR="00DD42B2" w:rsidRPr="00E75BFD" w:rsidRDefault="00DD42B2" w:rsidP="00957E81">
      <w:pPr>
        <w:pStyle w:val="ListParagraph"/>
        <w:numPr>
          <w:ilvl w:val="0"/>
          <w:numId w:val="8"/>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xem hồ sơ của mình </w:t>
      </w:r>
      <w:r w:rsidRPr="00E75BFD">
        <w:rPr>
          <w:rFonts w:ascii="Times  New Roman" w:hAnsi="Times  New Roman" w:cstheme="majorHAnsi"/>
          <w:bCs/>
          <w:sz w:val="26"/>
          <w:szCs w:val="26"/>
        </w:rPr>
        <w:t>→ get profile (GET /api/users/me)</w:t>
      </w:r>
    </w:p>
    <w:p w14:paraId="16A07517" w14:textId="77777777" w:rsidR="00DD42B2" w:rsidRPr="00E75BFD" w:rsidRDefault="00DD42B2" w:rsidP="00A26CB2">
      <w:pPr>
        <w:ind w:left="720"/>
        <w:rPr>
          <w:rFonts w:ascii="Times  New Roman" w:hAnsi="Times  New Roman" w:cstheme="majorHAnsi"/>
          <w:b/>
          <w:sz w:val="26"/>
          <w:szCs w:val="26"/>
        </w:rPr>
      </w:pPr>
    </w:p>
    <w:p w14:paraId="68EB9A4D" w14:textId="3537F8D6" w:rsidR="005927DC" w:rsidRPr="00E75BFD" w:rsidRDefault="00DD42B2" w:rsidP="00A26CB2">
      <w:pPr>
        <w:ind w:left="720"/>
        <w:rPr>
          <w:rFonts w:ascii="Times  New Roman" w:hAnsi="Times  New Roman" w:cstheme="majorHAnsi"/>
          <w:b/>
          <w:sz w:val="26"/>
          <w:szCs w:val="26"/>
        </w:rPr>
      </w:pPr>
      <w:r w:rsidRPr="00E75BFD">
        <w:rPr>
          <w:rFonts w:ascii="Times  New Roman" w:hAnsi="Times  New Roman" w:cstheme="majorHAnsi"/>
          <w:b/>
          <w:sz w:val="26"/>
          <w:szCs w:val="26"/>
        </w:rPr>
        <w:t>8.</w:t>
      </w:r>
      <w:r w:rsidR="005927DC" w:rsidRPr="00E75BFD">
        <w:rPr>
          <w:rFonts w:ascii="Times  New Roman" w:hAnsi="Times  New Roman" w:cstheme="majorHAnsi"/>
          <w:b/>
          <w:sz w:val="26"/>
          <w:szCs w:val="26"/>
        </w:rPr>
        <w:t xml:space="preserve"> Access Control</w:t>
      </w:r>
    </w:p>
    <w:p w14:paraId="06DE5E2A" w14:textId="553A785C" w:rsidR="00081682" w:rsidRPr="00E75BFD" w:rsidRDefault="00081682"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lastRenderedPageBreak/>
        <w:t xml:space="preserve">User </w:t>
      </w:r>
      <w:r w:rsidR="00922FFC" w:rsidRPr="00E75BFD">
        <w:rPr>
          <w:rFonts w:ascii="Times  New Roman" w:hAnsi="Times  New Roman" w:cstheme="majorHAnsi"/>
          <w:bCs/>
          <w:sz w:val="26"/>
          <w:szCs w:val="26"/>
        </w:rPr>
        <w:t xml:space="preserve">đăng nhập bằng email và mật khẩu </w:t>
      </w:r>
      <w:r w:rsidR="00836EB2" w:rsidRPr="00E75BFD">
        <w:rPr>
          <w:rFonts w:ascii="Times  New Roman" w:hAnsi="Times  New Roman" w:cstheme="majorHAnsi"/>
          <w:bCs/>
          <w:sz w:val="26"/>
          <w:szCs w:val="26"/>
        </w:rPr>
        <w:t xml:space="preserve">→ </w:t>
      </w:r>
      <w:r w:rsidRPr="00E75BFD">
        <w:rPr>
          <w:rFonts w:ascii="Times  New Roman" w:hAnsi="Times  New Roman" w:cstheme="majorHAnsi"/>
          <w:bCs/>
          <w:sz w:val="26"/>
          <w:szCs w:val="26"/>
        </w:rPr>
        <w:t xml:space="preserve"> login (POST /api/auth/login)</w:t>
      </w:r>
    </w:p>
    <w:p w14:paraId="76BDDB13" w14:textId="47BD5B5D" w:rsidR="00081682" w:rsidRPr="00E75BFD" w:rsidRDefault="00081682"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User </w:t>
      </w:r>
      <w:r w:rsidR="00922FFC" w:rsidRPr="00E75BFD">
        <w:rPr>
          <w:rFonts w:ascii="Times  New Roman" w:hAnsi="Times  New Roman" w:cstheme="majorHAnsi"/>
          <w:bCs/>
          <w:sz w:val="26"/>
          <w:szCs w:val="26"/>
        </w:rPr>
        <w:t>đăng ký tài khoản</w:t>
      </w:r>
      <w:r w:rsidR="00836EB2" w:rsidRPr="00E75BFD">
        <w:rPr>
          <w:rFonts w:ascii="Times  New Roman" w:hAnsi="Times  New Roman" w:cstheme="majorHAnsi"/>
          <w:bCs/>
          <w:sz w:val="26"/>
          <w:szCs w:val="26"/>
        </w:rPr>
        <w:t xml:space="preserve">→ </w:t>
      </w:r>
      <w:r w:rsidRPr="00E75BFD">
        <w:rPr>
          <w:rFonts w:ascii="Times  New Roman" w:hAnsi="Times  New Roman" w:cstheme="majorHAnsi"/>
          <w:bCs/>
          <w:sz w:val="26"/>
          <w:szCs w:val="26"/>
        </w:rPr>
        <w:t xml:space="preserve"> register (POST /api/auth/register)</w:t>
      </w:r>
    </w:p>
    <w:p w14:paraId="14A34751" w14:textId="63050C2A" w:rsidR="00081682" w:rsidRPr="00E75BFD" w:rsidRDefault="00081682"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User </w:t>
      </w:r>
      <w:r w:rsidR="00922FFC" w:rsidRPr="00E75BFD">
        <w:rPr>
          <w:rFonts w:ascii="Times  New Roman" w:hAnsi="Times  New Roman" w:cstheme="majorHAnsi"/>
          <w:bCs/>
          <w:sz w:val="26"/>
          <w:szCs w:val="26"/>
        </w:rPr>
        <w:t xml:space="preserve">yêu cầu link đặt lại mật khẩu </w:t>
      </w:r>
      <w:r w:rsidRPr="00E75BFD">
        <w:rPr>
          <w:rFonts w:ascii="Times  New Roman" w:hAnsi="Times  New Roman" w:cstheme="majorHAnsi"/>
          <w:bCs/>
          <w:sz w:val="26"/>
          <w:szCs w:val="26"/>
        </w:rPr>
        <w:t xml:space="preserve"> </w:t>
      </w:r>
      <w:r w:rsidR="00836EB2" w:rsidRPr="00E75BFD">
        <w:rPr>
          <w:rFonts w:ascii="Times  New Roman" w:hAnsi="Times  New Roman" w:cstheme="majorHAnsi"/>
          <w:bCs/>
          <w:sz w:val="26"/>
          <w:szCs w:val="26"/>
        </w:rPr>
        <w:t xml:space="preserve">→ </w:t>
      </w:r>
      <w:r w:rsidRPr="00E75BFD">
        <w:rPr>
          <w:rFonts w:ascii="Times  New Roman" w:hAnsi="Times  New Roman" w:cstheme="majorHAnsi"/>
          <w:bCs/>
          <w:sz w:val="26"/>
          <w:szCs w:val="26"/>
        </w:rPr>
        <w:t xml:space="preserve"> forgot password (POST /api/auth/forgot)</w:t>
      </w:r>
    </w:p>
    <w:p w14:paraId="5A26FD24" w14:textId="1C28ADB5" w:rsidR="00081682" w:rsidRPr="00E75BFD" w:rsidRDefault="00081682"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User </w:t>
      </w:r>
      <w:r w:rsidR="00922FFC" w:rsidRPr="00E75BFD">
        <w:rPr>
          <w:rFonts w:ascii="Times  New Roman" w:hAnsi="Times  New Roman" w:cstheme="majorHAnsi"/>
          <w:bCs/>
          <w:sz w:val="26"/>
          <w:szCs w:val="26"/>
        </w:rPr>
        <w:t xml:space="preserve">đặt lại mật khẩu bằng token </w:t>
      </w:r>
      <w:r w:rsidR="00836EB2" w:rsidRPr="00E75BFD">
        <w:rPr>
          <w:rFonts w:ascii="Times  New Roman" w:hAnsi="Times  New Roman" w:cstheme="majorHAnsi"/>
          <w:bCs/>
          <w:sz w:val="26"/>
          <w:szCs w:val="26"/>
        </w:rPr>
        <w:t xml:space="preserve">→ </w:t>
      </w:r>
      <w:r w:rsidRPr="00E75BFD">
        <w:rPr>
          <w:rFonts w:ascii="Times  New Roman" w:hAnsi="Times  New Roman" w:cstheme="majorHAnsi"/>
          <w:bCs/>
          <w:sz w:val="26"/>
          <w:szCs w:val="26"/>
        </w:rPr>
        <w:t xml:space="preserve"> reset password with token (POST /api/auth/reset/:token)</w:t>
      </w:r>
    </w:p>
    <w:p w14:paraId="7EA8C327" w14:textId="65C1A639" w:rsidR="00081682" w:rsidRPr="00E75BFD" w:rsidRDefault="00081682"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User </w:t>
      </w:r>
      <w:r w:rsidR="00922FFC" w:rsidRPr="00E75BFD">
        <w:rPr>
          <w:rFonts w:ascii="Times  New Roman" w:hAnsi="Times  New Roman" w:cstheme="majorHAnsi"/>
          <w:bCs/>
          <w:sz w:val="26"/>
          <w:szCs w:val="26"/>
        </w:rPr>
        <w:t xml:space="preserve">đặt lại mật khẩu khi đã đăng nhập </w:t>
      </w:r>
      <w:r w:rsidR="00836EB2" w:rsidRPr="00E75BFD">
        <w:rPr>
          <w:rFonts w:ascii="Times  New Roman" w:hAnsi="Times  New Roman" w:cstheme="majorHAnsi"/>
          <w:bCs/>
          <w:sz w:val="26"/>
          <w:szCs w:val="26"/>
        </w:rPr>
        <w:t xml:space="preserve">→ </w:t>
      </w:r>
      <w:r w:rsidRPr="00E75BFD">
        <w:rPr>
          <w:rFonts w:ascii="Times  New Roman" w:hAnsi="Times  New Roman" w:cstheme="majorHAnsi"/>
          <w:bCs/>
          <w:sz w:val="26"/>
          <w:szCs w:val="26"/>
        </w:rPr>
        <w:t xml:space="preserve"> reset password (POST /api/auth/reset)</w:t>
      </w:r>
    </w:p>
    <w:p w14:paraId="46AF07E9" w14:textId="1D3A608B" w:rsidR="00081682" w:rsidRPr="00E75BFD" w:rsidRDefault="00081682"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User </w:t>
      </w:r>
      <w:r w:rsidR="00922FFC" w:rsidRPr="00E75BFD">
        <w:rPr>
          <w:rFonts w:ascii="Times  New Roman" w:hAnsi="Times  New Roman" w:cstheme="majorHAnsi"/>
          <w:bCs/>
          <w:sz w:val="26"/>
          <w:szCs w:val="26"/>
        </w:rPr>
        <w:t>đăng nhập bằng Google</w:t>
      </w:r>
      <w:r w:rsidR="00836EB2" w:rsidRPr="00E75BFD">
        <w:rPr>
          <w:rFonts w:ascii="Times  New Roman" w:hAnsi="Times  New Roman" w:cstheme="majorHAnsi"/>
          <w:bCs/>
          <w:sz w:val="26"/>
          <w:szCs w:val="26"/>
        </w:rPr>
        <w:t xml:space="preserve">→ </w:t>
      </w:r>
      <w:r w:rsidRPr="00E75BFD">
        <w:rPr>
          <w:rFonts w:ascii="Times  New Roman" w:hAnsi="Times  New Roman" w:cstheme="majorHAnsi"/>
          <w:bCs/>
          <w:sz w:val="26"/>
          <w:szCs w:val="26"/>
        </w:rPr>
        <w:t xml:space="preserve"> login with Google (GET /api/auth/google)</w:t>
      </w:r>
    </w:p>
    <w:p w14:paraId="03D2B218" w14:textId="13ED3498" w:rsidR="00081682" w:rsidRPr="00E75BFD" w:rsidRDefault="00922FFC"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t>Hệ thống</w:t>
      </w:r>
      <w:r w:rsidR="00081682" w:rsidRPr="00E75BFD">
        <w:rPr>
          <w:rFonts w:ascii="Times  New Roman" w:hAnsi="Times  New Roman" w:cstheme="majorHAnsi"/>
          <w:bCs/>
          <w:sz w:val="26"/>
          <w:szCs w:val="26"/>
        </w:rPr>
        <w:t xml:space="preserve"> </w:t>
      </w:r>
      <w:r w:rsidRPr="00E75BFD">
        <w:rPr>
          <w:rFonts w:ascii="Times  New Roman" w:hAnsi="Times  New Roman" w:cstheme="majorHAnsi"/>
          <w:bCs/>
          <w:sz w:val="26"/>
          <w:szCs w:val="26"/>
        </w:rPr>
        <w:t xml:space="preserve">callback sau khi đăng nhập Google </w:t>
      </w:r>
      <w:r w:rsidR="00836EB2" w:rsidRPr="00E75BFD">
        <w:rPr>
          <w:rFonts w:ascii="Times  New Roman" w:hAnsi="Times  New Roman" w:cstheme="majorHAnsi"/>
          <w:bCs/>
          <w:sz w:val="26"/>
          <w:szCs w:val="26"/>
        </w:rPr>
        <w:t xml:space="preserve">→ </w:t>
      </w:r>
      <w:r w:rsidR="00081682" w:rsidRPr="00E75BFD">
        <w:rPr>
          <w:rFonts w:ascii="Times  New Roman" w:hAnsi="Times  New Roman" w:cstheme="majorHAnsi"/>
          <w:bCs/>
          <w:sz w:val="26"/>
          <w:szCs w:val="26"/>
        </w:rPr>
        <w:t>google callback (GET /api/auth/google/callback)</w:t>
      </w:r>
    </w:p>
    <w:p w14:paraId="351D24FC" w14:textId="0B17B9A3" w:rsidR="00081682" w:rsidRPr="00E75BFD" w:rsidRDefault="00081682"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User </w:t>
      </w:r>
      <w:r w:rsidR="00922FFC" w:rsidRPr="00E75BFD">
        <w:rPr>
          <w:rFonts w:ascii="Times  New Roman" w:hAnsi="Times  New Roman" w:cstheme="majorHAnsi"/>
          <w:bCs/>
          <w:sz w:val="26"/>
          <w:szCs w:val="26"/>
        </w:rPr>
        <w:t>đăng nhập bằng Facebook</w:t>
      </w:r>
      <w:r w:rsidR="00836EB2" w:rsidRPr="00E75BFD">
        <w:rPr>
          <w:rFonts w:ascii="Times  New Roman" w:hAnsi="Times  New Roman" w:cstheme="majorHAnsi"/>
          <w:bCs/>
          <w:sz w:val="26"/>
          <w:szCs w:val="26"/>
        </w:rPr>
        <w:t xml:space="preserve">→ </w:t>
      </w:r>
      <w:r w:rsidRPr="00E75BFD">
        <w:rPr>
          <w:rFonts w:ascii="Times  New Roman" w:hAnsi="Times  New Roman" w:cstheme="majorHAnsi"/>
          <w:bCs/>
          <w:sz w:val="26"/>
          <w:szCs w:val="26"/>
        </w:rPr>
        <w:t xml:space="preserve"> login with Facebook (GET /api/auth/facebook)</w:t>
      </w:r>
    </w:p>
    <w:p w14:paraId="31BF1361" w14:textId="264E6077" w:rsidR="005927DC" w:rsidRPr="00E75BFD" w:rsidRDefault="00922FFC"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Hệ thống callback sau khi đăng nhập Facebook </w:t>
      </w:r>
      <w:r w:rsidR="00836EB2" w:rsidRPr="00E75BFD">
        <w:rPr>
          <w:rFonts w:ascii="Times  New Roman" w:hAnsi="Times  New Roman" w:cstheme="majorHAnsi"/>
          <w:bCs/>
          <w:sz w:val="26"/>
          <w:szCs w:val="26"/>
        </w:rPr>
        <w:t xml:space="preserve">→ </w:t>
      </w:r>
      <w:r w:rsidR="00081682" w:rsidRPr="00E75BFD">
        <w:rPr>
          <w:rFonts w:ascii="Times  New Roman" w:hAnsi="Times  New Roman" w:cstheme="majorHAnsi"/>
          <w:bCs/>
          <w:sz w:val="26"/>
          <w:szCs w:val="26"/>
        </w:rPr>
        <w:t xml:space="preserve"> facebook callback (GET /api/auth/facebook/callback)</w:t>
      </w:r>
    </w:p>
    <w:p w14:paraId="22CAB227" w14:textId="12975A22" w:rsidR="00A07DAF" w:rsidRPr="00E75BFD" w:rsidRDefault="00922FFC" w:rsidP="00957E81">
      <w:pPr>
        <w:pStyle w:val="ListParagraph"/>
        <w:numPr>
          <w:ilvl w:val="0"/>
          <w:numId w:val="1"/>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Middleware auth và role.check(ROLES.Admin) </w:t>
      </w:r>
      <w:r w:rsidR="00A07DAF" w:rsidRPr="00E75BFD">
        <w:rPr>
          <w:rFonts w:ascii="Times  New Roman" w:hAnsi="Times  New Roman" w:cstheme="majorHAnsi"/>
          <w:bCs/>
          <w:sz w:val="26"/>
          <w:szCs w:val="26"/>
        </w:rPr>
        <w:t>→ Used to protect routes (/api/users/search, /api/users, /api/users/me, /api/users, /api/wishlist)</w:t>
      </w:r>
    </w:p>
    <w:p w14:paraId="421AEF62" w14:textId="77777777" w:rsidR="00DD42B2" w:rsidRPr="00E75BFD" w:rsidRDefault="00DD42B2" w:rsidP="00DD42B2">
      <w:pPr>
        <w:ind w:left="720"/>
        <w:rPr>
          <w:rFonts w:ascii="Times  New Roman" w:hAnsi="Times  New Roman" w:cstheme="majorHAnsi"/>
          <w:b/>
          <w:sz w:val="26"/>
          <w:szCs w:val="26"/>
        </w:rPr>
      </w:pPr>
      <w:r w:rsidRPr="00E75BFD">
        <w:rPr>
          <w:rFonts w:ascii="Times  New Roman" w:hAnsi="Times  New Roman" w:cstheme="majorHAnsi"/>
          <w:b/>
          <w:sz w:val="26"/>
          <w:szCs w:val="26"/>
        </w:rPr>
        <w:t>9. Customer Support</w:t>
      </w:r>
    </w:p>
    <w:p w14:paraId="50295CD6" w14:textId="66BAD493" w:rsidR="003F42BA" w:rsidRPr="00E75BFD" w:rsidRDefault="00DD42B2" w:rsidP="00957E81">
      <w:pPr>
        <w:pStyle w:val="ListParagraph"/>
        <w:numPr>
          <w:ilvl w:val="0"/>
          <w:numId w:val="8"/>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gửi yêu cầu hỗ trợ </w:t>
      </w:r>
      <w:r w:rsidRPr="00E75BFD">
        <w:rPr>
          <w:rFonts w:ascii="Times  New Roman" w:hAnsi="Times  New Roman" w:cstheme="majorHAnsi"/>
          <w:bCs/>
          <w:sz w:val="26"/>
          <w:szCs w:val="26"/>
        </w:rPr>
        <w:t>→ add contact (POST /api/contact/add)</w:t>
      </w:r>
    </w:p>
    <w:p w14:paraId="297C3B29" w14:textId="4E710D45" w:rsidR="005927DC" w:rsidRPr="00E75BFD" w:rsidRDefault="00DD42B2" w:rsidP="00A26CB2">
      <w:pPr>
        <w:ind w:left="720"/>
        <w:rPr>
          <w:rFonts w:ascii="Times  New Roman" w:hAnsi="Times  New Roman" w:cstheme="majorHAnsi"/>
          <w:b/>
          <w:sz w:val="26"/>
          <w:szCs w:val="26"/>
        </w:rPr>
      </w:pPr>
      <w:r w:rsidRPr="00E75BFD">
        <w:rPr>
          <w:rFonts w:ascii="Times  New Roman" w:hAnsi="Times  New Roman" w:cstheme="majorHAnsi"/>
          <w:b/>
          <w:sz w:val="26"/>
          <w:szCs w:val="26"/>
        </w:rPr>
        <w:t>10</w:t>
      </w:r>
      <w:r w:rsidR="005927DC" w:rsidRPr="00E75BFD">
        <w:rPr>
          <w:rFonts w:ascii="Times  New Roman" w:hAnsi="Times  New Roman" w:cstheme="majorHAnsi"/>
          <w:b/>
          <w:sz w:val="26"/>
          <w:szCs w:val="26"/>
        </w:rPr>
        <w:t>. Rating</w:t>
      </w:r>
    </w:p>
    <w:p w14:paraId="439E06C2" w14:textId="641BB4B0" w:rsidR="0023250A" w:rsidRPr="00E75BFD" w:rsidRDefault="000350C0" w:rsidP="00957E81">
      <w:pPr>
        <w:pStyle w:val="ListParagraph"/>
        <w:numPr>
          <w:ilvl w:val="0"/>
          <w:numId w:val="7"/>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thêm đánh giá/review</w:t>
      </w:r>
      <w:r w:rsidR="0023250A" w:rsidRPr="00E75BFD">
        <w:rPr>
          <w:rFonts w:ascii="Times  New Roman" w:hAnsi="Times  New Roman" w:cstheme="majorHAnsi"/>
          <w:bCs/>
          <w:sz w:val="26"/>
          <w:szCs w:val="26"/>
        </w:rPr>
        <w:t xml:space="preserve">→ </w:t>
      </w:r>
      <w:r w:rsidR="00FD269E" w:rsidRPr="00E75BFD">
        <w:rPr>
          <w:rFonts w:ascii="Times  New Roman" w:hAnsi="Times  New Roman" w:cstheme="majorHAnsi"/>
          <w:bCs/>
          <w:sz w:val="26"/>
          <w:szCs w:val="26"/>
        </w:rPr>
        <w:t xml:space="preserve">add review </w:t>
      </w:r>
      <w:r w:rsidR="00022AFD" w:rsidRPr="00E75BFD">
        <w:rPr>
          <w:rFonts w:ascii="Times  New Roman" w:hAnsi="Times  New Roman" w:cstheme="majorHAnsi"/>
          <w:bCs/>
          <w:sz w:val="26"/>
          <w:szCs w:val="26"/>
        </w:rPr>
        <w:t>(</w:t>
      </w:r>
      <w:r w:rsidR="0023250A" w:rsidRPr="00E75BFD">
        <w:rPr>
          <w:rFonts w:ascii="Times  New Roman" w:hAnsi="Times  New Roman" w:cstheme="majorHAnsi"/>
          <w:bCs/>
          <w:sz w:val="26"/>
          <w:szCs w:val="26"/>
        </w:rPr>
        <w:t>POST /api/review/add</w:t>
      </w:r>
      <w:r w:rsidR="00022AFD" w:rsidRPr="00E75BFD">
        <w:rPr>
          <w:rFonts w:ascii="Times  New Roman" w:hAnsi="Times  New Roman" w:cstheme="majorHAnsi"/>
          <w:bCs/>
          <w:sz w:val="26"/>
          <w:szCs w:val="26"/>
        </w:rPr>
        <w:t>)</w:t>
      </w:r>
    </w:p>
    <w:p w14:paraId="6F7A5479" w14:textId="4D64877D" w:rsidR="0023250A" w:rsidRPr="00E75BFD" w:rsidRDefault="000350C0" w:rsidP="00957E81">
      <w:pPr>
        <w:pStyle w:val="ListParagraph"/>
        <w:numPr>
          <w:ilvl w:val="0"/>
          <w:numId w:val="7"/>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xem tất cả review (phân trang) → </w:t>
      </w:r>
      <w:r w:rsidR="00681694" w:rsidRPr="00E75BFD">
        <w:rPr>
          <w:rFonts w:ascii="Times  New Roman" w:hAnsi="Times  New Roman" w:cstheme="majorHAnsi"/>
          <w:bCs/>
          <w:sz w:val="26"/>
          <w:szCs w:val="26"/>
        </w:rPr>
        <w:t xml:space="preserve">get reviews </w:t>
      </w:r>
      <w:r w:rsidR="00022AFD" w:rsidRPr="00E75BFD">
        <w:rPr>
          <w:rFonts w:ascii="Times  New Roman" w:hAnsi="Times  New Roman" w:cstheme="majorHAnsi"/>
          <w:bCs/>
          <w:sz w:val="26"/>
          <w:szCs w:val="26"/>
        </w:rPr>
        <w:t>(</w:t>
      </w:r>
      <w:r w:rsidR="0023250A" w:rsidRPr="00E75BFD">
        <w:rPr>
          <w:rFonts w:ascii="Times  New Roman" w:hAnsi="Times  New Roman" w:cstheme="majorHAnsi"/>
          <w:bCs/>
          <w:sz w:val="26"/>
          <w:szCs w:val="26"/>
        </w:rPr>
        <w:t>GET /api/review</w:t>
      </w:r>
      <w:r w:rsidR="00022AFD" w:rsidRPr="00E75BFD">
        <w:rPr>
          <w:rFonts w:ascii="Times  New Roman" w:hAnsi="Times  New Roman" w:cstheme="majorHAnsi"/>
          <w:bCs/>
          <w:sz w:val="26"/>
          <w:szCs w:val="26"/>
        </w:rPr>
        <w:t>)</w:t>
      </w:r>
    </w:p>
    <w:p w14:paraId="1044BCF2" w14:textId="295468E3" w:rsidR="005927DC" w:rsidRPr="00E75BFD" w:rsidRDefault="000350C0" w:rsidP="00957E81">
      <w:pPr>
        <w:pStyle w:val="ListParagraph"/>
        <w:numPr>
          <w:ilvl w:val="0"/>
          <w:numId w:val="7"/>
        </w:numPr>
        <w:ind w:left="1260"/>
        <w:rPr>
          <w:rFonts w:ascii="Times  New Roman" w:hAnsi="Times  New Roman" w:cstheme="majorHAnsi"/>
          <w:bCs/>
          <w:sz w:val="26"/>
          <w:szCs w:val="26"/>
        </w:rPr>
      </w:pPr>
      <w:r w:rsidRPr="00E75BFD">
        <w:rPr>
          <w:rFonts w:ascii="Times  New Roman" w:hAnsi="Times  New Roman" w:cstheme="majorHAnsi"/>
          <w:bCs/>
          <w:sz w:val="26"/>
          <w:szCs w:val="26"/>
        </w:rPr>
        <w:t xml:space="preserve">Client </w:t>
      </w:r>
      <w:r w:rsidR="00922FFC" w:rsidRPr="00E75BFD">
        <w:rPr>
          <w:rFonts w:ascii="Times  New Roman" w:hAnsi="Times  New Roman" w:cstheme="majorHAnsi"/>
          <w:bCs/>
          <w:sz w:val="26"/>
          <w:szCs w:val="26"/>
        </w:rPr>
        <w:t xml:space="preserve">xem review theo sản phẩm bằng slug </w:t>
      </w:r>
      <w:r w:rsidR="0023250A" w:rsidRPr="00E75BFD">
        <w:rPr>
          <w:rFonts w:ascii="Times  New Roman" w:hAnsi="Times  New Roman" w:cstheme="majorHAnsi"/>
          <w:bCs/>
          <w:sz w:val="26"/>
          <w:szCs w:val="26"/>
        </w:rPr>
        <w:t xml:space="preserve">→ </w:t>
      </w:r>
      <w:r w:rsidR="00D6327E" w:rsidRPr="00E75BFD">
        <w:rPr>
          <w:rFonts w:ascii="Times  New Roman" w:hAnsi="Times  New Roman" w:cstheme="majorHAnsi"/>
          <w:bCs/>
          <w:sz w:val="26"/>
          <w:szCs w:val="26"/>
        </w:rPr>
        <w:t>get product reviews</w:t>
      </w:r>
      <w:r w:rsidR="0023250A" w:rsidRPr="00E75BFD">
        <w:rPr>
          <w:rFonts w:ascii="Times  New Roman" w:hAnsi="Times  New Roman" w:cstheme="majorHAnsi"/>
          <w:bCs/>
          <w:sz w:val="26"/>
          <w:szCs w:val="26"/>
        </w:rPr>
        <w:t xml:space="preserve"> </w:t>
      </w:r>
      <w:r w:rsidR="00022AFD" w:rsidRPr="00E75BFD">
        <w:rPr>
          <w:rFonts w:ascii="Times  New Roman" w:hAnsi="Times  New Roman" w:cstheme="majorHAnsi"/>
          <w:bCs/>
          <w:sz w:val="26"/>
          <w:szCs w:val="26"/>
        </w:rPr>
        <w:t>(</w:t>
      </w:r>
      <w:r w:rsidR="0023250A" w:rsidRPr="00E75BFD">
        <w:rPr>
          <w:rFonts w:ascii="Times  New Roman" w:hAnsi="Times  New Roman" w:cstheme="majorHAnsi"/>
          <w:bCs/>
          <w:sz w:val="26"/>
          <w:szCs w:val="26"/>
        </w:rPr>
        <w:t>GET /api/review/:slu</w:t>
      </w:r>
      <w:r w:rsidR="00022AFD" w:rsidRPr="00E75BFD">
        <w:rPr>
          <w:rFonts w:ascii="Times  New Roman" w:hAnsi="Times  New Roman" w:cstheme="majorHAnsi"/>
          <w:bCs/>
          <w:sz w:val="26"/>
          <w:szCs w:val="26"/>
        </w:rPr>
        <w:t>)</w:t>
      </w:r>
    </w:p>
    <w:p w14:paraId="7733B3D5" w14:textId="0C18F640" w:rsidR="0083592F" w:rsidRPr="00E75BFD" w:rsidRDefault="00922FFC" w:rsidP="00957E81">
      <w:pPr>
        <w:pStyle w:val="Heading3"/>
        <w:numPr>
          <w:ilvl w:val="2"/>
          <w:numId w:val="61"/>
        </w:numPr>
        <w:rPr>
          <w:b w:val="0"/>
          <w:bCs w:val="0"/>
          <w:i/>
          <w:iCs/>
          <w:lang w:val="vi-VN"/>
        </w:rPr>
      </w:pPr>
      <w:r w:rsidRPr="00E75BFD">
        <w:rPr>
          <w:lang w:val="vi-VN"/>
        </w:rPr>
        <w:lastRenderedPageBreak/>
        <w:t>Giao diện người dùng</w:t>
      </w:r>
    </w:p>
    <w:p w14:paraId="402F2B6A" w14:textId="77777777" w:rsidR="00274A88" w:rsidRPr="00E75BFD" w:rsidRDefault="00274A88" w:rsidP="00274A88">
      <w:pPr>
        <w:pStyle w:val="ListParagraph"/>
        <w:ind w:left="800"/>
      </w:pPr>
      <w:r w:rsidRPr="00E75BFD">
        <w:rPr>
          <w:noProof/>
        </w:rPr>
        <w:drawing>
          <wp:inline distT="0" distB="0" distL="0" distR="0" wp14:anchorId="4625E6DA" wp14:editId="3BCD2A77">
            <wp:extent cx="4971327" cy="2997200"/>
            <wp:effectExtent l="0" t="0" r="1270" b="0"/>
            <wp:docPr id="1741803428"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3428" name="Picture 10" descr="A screenshot of a login form&#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l="6563" t="10166" r="6682" b="15676"/>
                    <a:stretch>
                      <a:fillRect/>
                    </a:stretch>
                  </pic:blipFill>
                  <pic:spPr bwMode="auto">
                    <a:xfrm>
                      <a:off x="0" y="0"/>
                      <a:ext cx="4972347" cy="2997815"/>
                    </a:xfrm>
                    <a:prstGeom prst="rect">
                      <a:avLst/>
                    </a:prstGeom>
                    <a:noFill/>
                    <a:ln>
                      <a:noFill/>
                    </a:ln>
                    <a:extLst>
                      <a:ext uri="{53640926-AAD7-44D8-BBD7-CCE9431645EC}">
                        <a14:shadowObscured xmlns:a14="http://schemas.microsoft.com/office/drawing/2010/main"/>
                      </a:ext>
                    </a:extLst>
                  </pic:spPr>
                </pic:pic>
              </a:graphicData>
            </a:graphic>
          </wp:inline>
        </w:drawing>
      </w:r>
    </w:p>
    <w:p w14:paraId="6CA15EF1" w14:textId="77777777" w:rsidR="00274A88" w:rsidRPr="00E75BFD" w:rsidRDefault="00274A88" w:rsidP="00274A88">
      <w:pPr>
        <w:pStyle w:val="ListParagraph"/>
        <w:ind w:left="800"/>
      </w:pPr>
      <w:r w:rsidRPr="00E75BFD">
        <w:rPr>
          <w:noProof/>
        </w:rPr>
        <w:drawing>
          <wp:inline distT="0" distB="0" distL="0" distR="0" wp14:anchorId="642FFA16" wp14:editId="48E2E4EE">
            <wp:extent cx="4970780" cy="3066946"/>
            <wp:effectExtent l="0" t="0" r="1270" b="635"/>
            <wp:docPr id="177155267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2674" name="Picture 11" descr="A screenshot of a computer&#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l="6562" t="14033" r="6696" b="10085"/>
                    <a:stretch>
                      <a:fillRect/>
                    </a:stretch>
                  </pic:blipFill>
                  <pic:spPr bwMode="auto">
                    <a:xfrm>
                      <a:off x="0" y="0"/>
                      <a:ext cx="4971603" cy="3067454"/>
                    </a:xfrm>
                    <a:prstGeom prst="rect">
                      <a:avLst/>
                    </a:prstGeom>
                    <a:noFill/>
                    <a:ln>
                      <a:noFill/>
                    </a:ln>
                    <a:extLst>
                      <a:ext uri="{53640926-AAD7-44D8-BBD7-CCE9431645EC}">
                        <a14:shadowObscured xmlns:a14="http://schemas.microsoft.com/office/drawing/2010/main"/>
                      </a:ext>
                    </a:extLst>
                  </pic:spPr>
                </pic:pic>
              </a:graphicData>
            </a:graphic>
          </wp:inline>
        </w:drawing>
      </w:r>
    </w:p>
    <w:p w14:paraId="05C430CD" w14:textId="77777777" w:rsidR="00274A88" w:rsidRPr="00E75BFD" w:rsidRDefault="00274A88" w:rsidP="00274A88">
      <w:pPr>
        <w:pStyle w:val="ListParagraph"/>
        <w:ind w:left="800"/>
      </w:pPr>
      <w:r w:rsidRPr="00E75BFD">
        <w:rPr>
          <w:noProof/>
        </w:rPr>
        <w:lastRenderedPageBreak/>
        <w:drawing>
          <wp:inline distT="0" distB="0" distL="0" distR="0" wp14:anchorId="751DE600" wp14:editId="43756629">
            <wp:extent cx="5000263" cy="3054985"/>
            <wp:effectExtent l="0" t="0" r="0" b="0"/>
            <wp:docPr id="156255833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58332" name="Picture 12" descr="A screenshot of a computer&#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l="6362" t="8449" r="6377" b="15962"/>
                    <a:stretch>
                      <a:fillRect/>
                    </a:stretch>
                  </pic:blipFill>
                  <pic:spPr bwMode="auto">
                    <a:xfrm>
                      <a:off x="0" y="0"/>
                      <a:ext cx="5001347" cy="3055647"/>
                    </a:xfrm>
                    <a:prstGeom prst="rect">
                      <a:avLst/>
                    </a:prstGeom>
                    <a:noFill/>
                    <a:ln>
                      <a:noFill/>
                    </a:ln>
                    <a:extLst>
                      <a:ext uri="{53640926-AAD7-44D8-BBD7-CCE9431645EC}">
                        <a14:shadowObscured xmlns:a14="http://schemas.microsoft.com/office/drawing/2010/main"/>
                      </a:ext>
                    </a:extLst>
                  </pic:spPr>
                </pic:pic>
              </a:graphicData>
            </a:graphic>
          </wp:inline>
        </w:drawing>
      </w:r>
    </w:p>
    <w:p w14:paraId="5290D5A7" w14:textId="77777777" w:rsidR="00274A88" w:rsidRPr="00E75BFD" w:rsidRDefault="00274A88" w:rsidP="00274A88">
      <w:pPr>
        <w:pStyle w:val="ListParagraph"/>
        <w:ind w:left="800"/>
      </w:pPr>
      <w:r w:rsidRPr="00E75BFD">
        <w:rPr>
          <w:noProof/>
        </w:rPr>
        <w:drawing>
          <wp:inline distT="0" distB="0" distL="0" distR="0" wp14:anchorId="7AB9B93A" wp14:editId="09DD1BB9">
            <wp:extent cx="4999990" cy="2985135"/>
            <wp:effectExtent l="0" t="0" r="0" b="5715"/>
            <wp:docPr id="43507855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78552" name="Picture 13" descr="A screenshot of a computer&#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l="8283" t="4009" r="4450" b="22118"/>
                    <a:stretch>
                      <a:fillRect/>
                    </a:stretch>
                  </pic:blipFill>
                  <pic:spPr bwMode="auto">
                    <a:xfrm>
                      <a:off x="0" y="0"/>
                      <a:ext cx="5001806" cy="2986219"/>
                    </a:xfrm>
                    <a:prstGeom prst="rect">
                      <a:avLst/>
                    </a:prstGeom>
                    <a:noFill/>
                    <a:ln>
                      <a:noFill/>
                    </a:ln>
                    <a:extLst>
                      <a:ext uri="{53640926-AAD7-44D8-BBD7-CCE9431645EC}">
                        <a14:shadowObscured xmlns:a14="http://schemas.microsoft.com/office/drawing/2010/main"/>
                      </a:ext>
                    </a:extLst>
                  </pic:spPr>
                </pic:pic>
              </a:graphicData>
            </a:graphic>
          </wp:inline>
        </w:drawing>
      </w:r>
    </w:p>
    <w:p w14:paraId="196155D1" w14:textId="77777777" w:rsidR="00274A88" w:rsidRPr="00E75BFD" w:rsidRDefault="00274A88" w:rsidP="00274A88">
      <w:pPr>
        <w:pStyle w:val="ListParagraph"/>
        <w:ind w:left="800"/>
      </w:pPr>
      <w:r w:rsidRPr="00E75BFD">
        <w:rPr>
          <w:noProof/>
        </w:rPr>
        <w:lastRenderedPageBreak/>
        <w:drawing>
          <wp:inline distT="0" distB="0" distL="0" distR="0" wp14:anchorId="2B43F624" wp14:editId="529867A6">
            <wp:extent cx="4994476" cy="3025775"/>
            <wp:effectExtent l="0" t="0" r="0" b="3175"/>
            <wp:docPr id="211452334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23344" name="Picture 14" descr="A screenshot of a computer&#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l="6565" t="10453" r="6268" b="14673"/>
                    <a:stretch>
                      <a:fillRect/>
                    </a:stretch>
                  </pic:blipFill>
                  <pic:spPr bwMode="auto">
                    <a:xfrm>
                      <a:off x="0" y="0"/>
                      <a:ext cx="4996009" cy="3026704"/>
                    </a:xfrm>
                    <a:prstGeom prst="rect">
                      <a:avLst/>
                    </a:prstGeom>
                    <a:noFill/>
                    <a:ln>
                      <a:noFill/>
                    </a:ln>
                    <a:extLst>
                      <a:ext uri="{53640926-AAD7-44D8-BBD7-CCE9431645EC}">
                        <a14:shadowObscured xmlns:a14="http://schemas.microsoft.com/office/drawing/2010/main"/>
                      </a:ext>
                    </a:extLst>
                  </pic:spPr>
                </pic:pic>
              </a:graphicData>
            </a:graphic>
          </wp:inline>
        </w:drawing>
      </w:r>
    </w:p>
    <w:p w14:paraId="3421501B" w14:textId="77777777" w:rsidR="00274A88" w:rsidRPr="00E75BFD" w:rsidRDefault="00274A88" w:rsidP="00274A88">
      <w:pPr>
        <w:ind w:left="720"/>
      </w:pPr>
    </w:p>
    <w:p w14:paraId="7042A0A0" w14:textId="23F9E591" w:rsidR="00C638AA" w:rsidRPr="00E75BFD" w:rsidRDefault="002E14C2" w:rsidP="00957E81">
      <w:pPr>
        <w:pStyle w:val="Heading2"/>
        <w:numPr>
          <w:ilvl w:val="1"/>
          <w:numId w:val="62"/>
        </w:numPr>
        <w:rPr>
          <w:lang w:val="vi-VN"/>
        </w:rPr>
      </w:pPr>
      <w:r w:rsidRPr="00E75BFD">
        <w:rPr>
          <w:lang w:val="vi-VN"/>
        </w:rPr>
        <w:t>Kiến trúc hệ thống và thiết kế dữ liệu</w:t>
      </w:r>
    </w:p>
    <w:p w14:paraId="7CCFF59A" w14:textId="1C240669" w:rsidR="00507623" w:rsidRPr="00E75BFD" w:rsidRDefault="00922FFC" w:rsidP="00957E81">
      <w:pPr>
        <w:pStyle w:val="Heading3"/>
        <w:numPr>
          <w:ilvl w:val="2"/>
          <w:numId w:val="62"/>
        </w:numPr>
        <w:rPr>
          <w:b w:val="0"/>
          <w:bCs w:val="0"/>
          <w:i/>
          <w:iCs/>
          <w:sz w:val="28"/>
          <w:szCs w:val="28"/>
          <w:lang w:val="vi-VN"/>
        </w:rPr>
      </w:pPr>
      <w:r w:rsidRPr="00E75BFD">
        <w:rPr>
          <w:lang w:val="vi-VN"/>
        </w:rPr>
        <w:t xml:space="preserve">Thiết kế dữ </w:t>
      </w:r>
      <w:r w:rsidR="002E14C2" w:rsidRPr="00E75BFD">
        <w:rPr>
          <w:lang w:val="vi-VN"/>
        </w:rPr>
        <w:t>liệu</w:t>
      </w:r>
    </w:p>
    <w:p w14:paraId="2D909F77" w14:textId="7A5DD561" w:rsidR="00AA5393" w:rsidRPr="00E75BFD" w:rsidRDefault="00AA5393" w:rsidP="00957E81">
      <w:pPr>
        <w:pStyle w:val="Heading4"/>
        <w:numPr>
          <w:ilvl w:val="3"/>
          <w:numId w:val="62"/>
        </w:numPr>
        <w:rPr>
          <w:rFonts w:ascii="Times New Roman" w:hAnsi="Times New Roman" w:cs="Times New Roman"/>
          <w:b/>
          <w:bCs/>
          <w:i w:val="0"/>
          <w:iCs w:val="0"/>
          <w:color w:val="auto"/>
          <w:sz w:val="28"/>
          <w:szCs w:val="28"/>
        </w:rPr>
      </w:pPr>
      <w:r w:rsidRPr="00E75BFD">
        <w:rPr>
          <w:rFonts w:ascii="Times New Roman" w:hAnsi="Times New Roman" w:cs="Times New Roman"/>
          <w:b/>
          <w:bCs/>
          <w:i w:val="0"/>
          <w:iCs w:val="0"/>
          <w:color w:val="auto"/>
          <w:sz w:val="28"/>
          <w:szCs w:val="28"/>
        </w:rPr>
        <w:t>Conceptual Model</w:t>
      </w:r>
    </w:p>
    <w:p w14:paraId="61671808" w14:textId="7E781F30" w:rsidR="00AA5393" w:rsidRPr="00E75BFD" w:rsidRDefault="00DC610D" w:rsidP="00AA5393">
      <w:r w:rsidRPr="00E75BFD">
        <w:rPr>
          <w:rFonts w:ascii="Times New Roman" w:hAnsi="Times New Roman" w:cs="Times New Roman"/>
          <w:noProof/>
          <w:sz w:val="26"/>
          <w:szCs w:val="26"/>
        </w:rPr>
        <w:drawing>
          <wp:inline distT="0" distB="0" distL="0" distR="0" wp14:anchorId="709CEF4E" wp14:editId="1828F8A5">
            <wp:extent cx="5731510" cy="4511675"/>
            <wp:effectExtent l="0" t="0" r="2540" b="3175"/>
            <wp:docPr id="1637107136"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7136" name="Picture 8" descr="A diagram of a company&#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511675"/>
                    </a:xfrm>
                    <a:prstGeom prst="rect">
                      <a:avLst/>
                    </a:prstGeom>
                  </pic:spPr>
                </pic:pic>
              </a:graphicData>
            </a:graphic>
          </wp:inline>
        </w:drawing>
      </w:r>
    </w:p>
    <w:p w14:paraId="676027D0" w14:textId="04115A8A" w:rsidR="002E14C2" w:rsidRPr="00E75BFD" w:rsidRDefault="002E14C2" w:rsidP="00957E81">
      <w:pPr>
        <w:pStyle w:val="NormalWeb"/>
        <w:numPr>
          <w:ilvl w:val="0"/>
          <w:numId w:val="194"/>
        </w:numPr>
        <w:spacing w:line="276" w:lineRule="auto"/>
        <w:rPr>
          <w:sz w:val="26"/>
          <w:szCs w:val="26"/>
        </w:rPr>
      </w:pPr>
      <w:r w:rsidRPr="00E75BFD">
        <w:rPr>
          <w:rStyle w:val="Strong"/>
          <w:rFonts w:eastAsiaTheme="majorEastAsia"/>
          <w:b w:val="0"/>
          <w:bCs w:val="0"/>
          <w:sz w:val="26"/>
          <w:szCs w:val="26"/>
        </w:rPr>
        <w:lastRenderedPageBreak/>
        <w:t>Cốt lõi</w:t>
      </w:r>
      <w:r w:rsidRPr="00E75BFD">
        <w:rPr>
          <w:sz w:val="26"/>
          <w:szCs w:val="26"/>
        </w:rPr>
        <w:t xml:space="preserve"> là User liên kết với Role (Kiểm soát truy cập); các vai trò tách nhánh thành </w:t>
      </w:r>
      <w:r w:rsidRPr="00E75BFD">
        <w:rPr>
          <w:rStyle w:val="Strong"/>
          <w:rFonts w:eastAsiaTheme="majorEastAsia"/>
          <w:b w:val="0"/>
          <w:bCs w:val="0"/>
          <w:i/>
          <w:iCs/>
          <w:sz w:val="26"/>
          <w:szCs w:val="26"/>
        </w:rPr>
        <w:t>Admin</w:t>
      </w:r>
      <w:r w:rsidRPr="00E75BFD">
        <w:rPr>
          <w:sz w:val="26"/>
          <w:szCs w:val="26"/>
        </w:rPr>
        <w:t xml:space="preserve"> (quản trị) và</w:t>
      </w:r>
      <w:r w:rsidRPr="00E75BFD">
        <w:rPr>
          <w:i/>
          <w:iCs/>
          <w:sz w:val="26"/>
          <w:szCs w:val="26"/>
        </w:rPr>
        <w:t xml:space="preserve"> </w:t>
      </w:r>
      <w:r w:rsidRPr="00E75BFD">
        <w:rPr>
          <w:rStyle w:val="Strong"/>
          <w:rFonts w:eastAsiaTheme="majorEastAsia"/>
          <w:b w:val="0"/>
          <w:bCs w:val="0"/>
          <w:i/>
          <w:iCs/>
          <w:sz w:val="26"/>
          <w:szCs w:val="26"/>
        </w:rPr>
        <w:t>Clien</w:t>
      </w:r>
      <w:r w:rsidRPr="00E75BFD">
        <w:rPr>
          <w:rStyle w:val="Strong"/>
          <w:rFonts w:eastAsiaTheme="majorEastAsia"/>
          <w:i/>
          <w:iCs/>
          <w:sz w:val="26"/>
          <w:szCs w:val="26"/>
        </w:rPr>
        <w:t>t</w:t>
      </w:r>
      <w:r w:rsidRPr="00E75BFD">
        <w:rPr>
          <w:sz w:val="26"/>
          <w:szCs w:val="26"/>
        </w:rPr>
        <w:t xml:space="preserve"> (người mua hàng).</w:t>
      </w:r>
    </w:p>
    <w:p w14:paraId="6EE44B99" w14:textId="28CB237F" w:rsidR="002E14C2" w:rsidRPr="00E75BFD" w:rsidRDefault="002E14C2" w:rsidP="00957E81">
      <w:pPr>
        <w:pStyle w:val="NormalWeb"/>
        <w:numPr>
          <w:ilvl w:val="0"/>
          <w:numId w:val="194"/>
        </w:numPr>
        <w:spacing w:line="276" w:lineRule="auto"/>
        <w:rPr>
          <w:sz w:val="26"/>
          <w:szCs w:val="26"/>
        </w:rPr>
      </w:pPr>
      <w:r w:rsidRPr="00E75BFD">
        <w:rPr>
          <w:rStyle w:val="Strong"/>
          <w:rFonts w:eastAsiaTheme="majorEastAsia"/>
          <w:b w:val="0"/>
          <w:bCs w:val="0"/>
          <w:sz w:val="26"/>
          <w:szCs w:val="26"/>
        </w:rPr>
        <w:t>Catalog:</w:t>
      </w:r>
      <w:r w:rsidRPr="00E75BFD">
        <w:rPr>
          <w:sz w:val="26"/>
          <w:szCs w:val="26"/>
        </w:rPr>
        <w:t xml:space="preserve"> Product phục vụ cả </w:t>
      </w:r>
      <w:r w:rsidRPr="00E75BFD">
        <w:rPr>
          <w:rStyle w:val="Strong"/>
          <w:rFonts w:eastAsiaTheme="majorEastAsia"/>
          <w:b w:val="0"/>
          <w:bCs w:val="0"/>
          <w:i/>
          <w:iCs/>
          <w:sz w:val="26"/>
          <w:szCs w:val="26"/>
        </w:rPr>
        <w:t>Admin</w:t>
      </w:r>
      <w:r w:rsidRPr="00E75BFD">
        <w:rPr>
          <w:sz w:val="26"/>
          <w:szCs w:val="26"/>
        </w:rPr>
        <w:t xml:space="preserve"> (quản lý sản phẩm/danh mục) và </w:t>
      </w:r>
      <w:r w:rsidRPr="00E75BFD">
        <w:rPr>
          <w:rStyle w:val="Strong"/>
          <w:rFonts w:eastAsiaTheme="majorEastAsia"/>
          <w:b w:val="0"/>
          <w:bCs w:val="0"/>
          <w:i/>
          <w:iCs/>
          <w:sz w:val="26"/>
          <w:szCs w:val="26"/>
        </w:rPr>
        <w:t>Client</w:t>
      </w:r>
      <w:r w:rsidRPr="00E75BFD">
        <w:rPr>
          <w:sz w:val="26"/>
          <w:szCs w:val="26"/>
        </w:rPr>
        <w:t xml:space="preserve"> (tìm kiếm, lọc, xem chi tiết, thêm vào wishlist).</w:t>
      </w:r>
    </w:p>
    <w:p w14:paraId="47352225" w14:textId="141D7DEE" w:rsidR="002E14C2" w:rsidRPr="00E75BFD" w:rsidRDefault="002E14C2" w:rsidP="00957E81">
      <w:pPr>
        <w:pStyle w:val="NormalWeb"/>
        <w:numPr>
          <w:ilvl w:val="0"/>
          <w:numId w:val="194"/>
        </w:numPr>
        <w:spacing w:line="276" w:lineRule="auto"/>
        <w:rPr>
          <w:sz w:val="26"/>
          <w:szCs w:val="26"/>
        </w:rPr>
      </w:pPr>
      <w:r w:rsidRPr="00E75BFD">
        <w:rPr>
          <w:rStyle w:val="Strong"/>
          <w:rFonts w:eastAsiaTheme="majorEastAsia"/>
          <w:b w:val="0"/>
          <w:bCs w:val="0"/>
          <w:sz w:val="26"/>
          <w:szCs w:val="26"/>
        </w:rPr>
        <w:t>Giỏ hàng &amp; thanh toán:</w:t>
      </w:r>
      <w:r w:rsidRPr="00E75BFD">
        <w:rPr>
          <w:sz w:val="26"/>
          <w:szCs w:val="26"/>
        </w:rPr>
        <w:t xml:space="preserve"> Client thêm Product vào Cart, tạo Cart Info, sau đó tiến hành Payment.</w:t>
      </w:r>
    </w:p>
    <w:p w14:paraId="5C6BBF21" w14:textId="4A74CF2E" w:rsidR="002E14C2" w:rsidRPr="00E75BFD" w:rsidRDefault="002E14C2" w:rsidP="00957E81">
      <w:pPr>
        <w:pStyle w:val="NormalWeb"/>
        <w:numPr>
          <w:ilvl w:val="0"/>
          <w:numId w:val="194"/>
        </w:numPr>
        <w:spacing w:line="276" w:lineRule="auto"/>
        <w:rPr>
          <w:sz w:val="26"/>
          <w:szCs w:val="26"/>
        </w:rPr>
      </w:pPr>
      <w:r w:rsidRPr="00E75BFD">
        <w:rPr>
          <w:rStyle w:val="Strong"/>
          <w:rFonts w:eastAsiaTheme="majorEastAsia"/>
          <w:b w:val="0"/>
          <w:bCs w:val="0"/>
          <w:sz w:val="26"/>
          <w:szCs w:val="26"/>
        </w:rPr>
        <w:t>Đơn hàng &amp; lịch sử:</w:t>
      </w:r>
      <w:r w:rsidRPr="00E75BFD">
        <w:rPr>
          <w:sz w:val="26"/>
          <w:szCs w:val="26"/>
        </w:rPr>
        <w:t xml:space="preserve"> Order liên kết với Product; Admin cập nhật trạng thái; Client có thể xem, hủy và đánh giá sau khi giao hàng.</w:t>
      </w:r>
    </w:p>
    <w:p w14:paraId="2C903F17" w14:textId="7E3CE8A1" w:rsidR="002E14C2" w:rsidRPr="00E75BFD" w:rsidRDefault="002E14C2" w:rsidP="00957E81">
      <w:pPr>
        <w:pStyle w:val="NormalWeb"/>
        <w:numPr>
          <w:ilvl w:val="0"/>
          <w:numId w:val="194"/>
        </w:numPr>
        <w:spacing w:line="276" w:lineRule="auto"/>
        <w:rPr>
          <w:sz w:val="26"/>
          <w:szCs w:val="26"/>
        </w:rPr>
      </w:pPr>
      <w:r w:rsidRPr="00E75BFD">
        <w:rPr>
          <w:rStyle w:val="Strong"/>
          <w:rFonts w:eastAsiaTheme="majorEastAsia"/>
          <w:b w:val="0"/>
          <w:bCs w:val="0"/>
          <w:sz w:val="26"/>
          <w:szCs w:val="26"/>
        </w:rPr>
        <w:t>Đánh giá:</w:t>
      </w:r>
      <w:r w:rsidRPr="00E75BFD">
        <w:rPr>
          <w:sz w:val="26"/>
          <w:szCs w:val="26"/>
        </w:rPr>
        <w:t xml:space="preserve"> Client đánh giá sản phẩm sau khi giao hàng.</w:t>
      </w:r>
    </w:p>
    <w:p w14:paraId="34D110A0" w14:textId="01B56F4A" w:rsidR="002E14C2" w:rsidRPr="00E75BFD" w:rsidRDefault="002E14C2" w:rsidP="00957E81">
      <w:pPr>
        <w:pStyle w:val="NormalWeb"/>
        <w:numPr>
          <w:ilvl w:val="0"/>
          <w:numId w:val="194"/>
        </w:numPr>
        <w:spacing w:line="276" w:lineRule="auto"/>
        <w:rPr>
          <w:sz w:val="26"/>
          <w:szCs w:val="26"/>
        </w:rPr>
      </w:pPr>
      <w:r w:rsidRPr="00E75BFD">
        <w:rPr>
          <w:rStyle w:val="Strong"/>
          <w:rFonts w:eastAsiaTheme="majorEastAsia"/>
          <w:b w:val="0"/>
          <w:bCs w:val="0"/>
          <w:sz w:val="26"/>
          <w:szCs w:val="26"/>
        </w:rPr>
        <w:t>Tài khoản:</w:t>
      </w:r>
      <w:r w:rsidRPr="00E75BFD">
        <w:rPr>
          <w:sz w:val="26"/>
          <w:szCs w:val="26"/>
        </w:rPr>
        <w:t xml:space="preserve"> Client có thể xem/cập nhật Account Info.</w:t>
      </w:r>
    </w:p>
    <w:p w14:paraId="5377979A" w14:textId="287B14AB" w:rsidR="002E14C2" w:rsidRPr="00E75BFD" w:rsidRDefault="002E14C2" w:rsidP="00957E81">
      <w:pPr>
        <w:pStyle w:val="NormalWeb"/>
        <w:numPr>
          <w:ilvl w:val="0"/>
          <w:numId w:val="194"/>
        </w:numPr>
        <w:spacing w:line="276" w:lineRule="auto"/>
        <w:rPr>
          <w:sz w:val="26"/>
          <w:szCs w:val="26"/>
        </w:rPr>
      </w:pPr>
      <w:r w:rsidRPr="00E75BFD">
        <w:rPr>
          <w:rStyle w:val="Strong"/>
          <w:rFonts w:eastAsiaTheme="majorEastAsia"/>
          <w:b w:val="0"/>
          <w:bCs w:val="0"/>
          <w:sz w:val="26"/>
          <w:szCs w:val="26"/>
        </w:rPr>
        <w:t>Quản lý khách hàng:</w:t>
      </w:r>
      <w:r w:rsidRPr="00E75BFD">
        <w:rPr>
          <w:sz w:val="26"/>
          <w:szCs w:val="26"/>
        </w:rPr>
        <w:t xml:space="preserve"> Admin tìm kiếm/xem thông tin client, liên kết trở lại qua user/role.</w:t>
      </w:r>
    </w:p>
    <w:p w14:paraId="2DFFC1BE" w14:textId="14D4B31A" w:rsidR="002E14C2" w:rsidRPr="00E75BFD" w:rsidRDefault="002E14C2" w:rsidP="00957E81">
      <w:pPr>
        <w:pStyle w:val="NormalWeb"/>
        <w:numPr>
          <w:ilvl w:val="0"/>
          <w:numId w:val="194"/>
        </w:numPr>
        <w:spacing w:line="276" w:lineRule="auto"/>
        <w:rPr>
          <w:sz w:val="26"/>
          <w:szCs w:val="26"/>
        </w:rPr>
      </w:pPr>
      <w:r w:rsidRPr="00E75BFD">
        <w:rPr>
          <w:rStyle w:val="Strong"/>
          <w:rFonts w:eastAsiaTheme="majorEastAsia"/>
          <w:b w:val="0"/>
          <w:bCs w:val="0"/>
          <w:sz w:val="26"/>
          <w:szCs w:val="26"/>
        </w:rPr>
        <w:t>Hỗ trợ:</w:t>
      </w:r>
      <w:r w:rsidRPr="00E75BFD">
        <w:rPr>
          <w:sz w:val="26"/>
          <w:szCs w:val="26"/>
        </w:rPr>
        <w:t xml:space="preserve"> Client gửi yêu cầu; Admin/Hệ thống phản hồi (chat/liên hệ), khép lại vòng hậu mãi.</w:t>
      </w:r>
    </w:p>
    <w:p w14:paraId="789DC9B2" w14:textId="33BA1D28" w:rsidR="00CC65D5" w:rsidRPr="00E75BFD" w:rsidRDefault="00CC65D5" w:rsidP="00957E81">
      <w:pPr>
        <w:pStyle w:val="Heading4"/>
        <w:numPr>
          <w:ilvl w:val="3"/>
          <w:numId w:val="62"/>
        </w:numPr>
        <w:rPr>
          <w:rFonts w:ascii="Times New Roman" w:hAnsi="Times New Roman" w:cs="Times New Roman"/>
          <w:b/>
          <w:bCs/>
          <w:i w:val="0"/>
          <w:iCs w:val="0"/>
          <w:color w:val="auto"/>
          <w:sz w:val="28"/>
          <w:szCs w:val="28"/>
        </w:rPr>
      </w:pPr>
      <w:r w:rsidRPr="00E75BFD">
        <w:rPr>
          <w:rFonts w:ascii="Times New Roman" w:hAnsi="Times New Roman" w:cs="Times New Roman"/>
          <w:b/>
          <w:bCs/>
          <w:i w:val="0"/>
          <w:iCs w:val="0"/>
          <w:color w:val="auto"/>
          <w:sz w:val="28"/>
          <w:szCs w:val="28"/>
        </w:rPr>
        <w:t>Conceptual ERD</w:t>
      </w:r>
    </w:p>
    <w:p w14:paraId="3082E948" w14:textId="6C752986" w:rsidR="00C4176C" w:rsidRPr="00E75BFD" w:rsidRDefault="00C4176C" w:rsidP="00C4176C"/>
    <w:p w14:paraId="1BC0D832" w14:textId="124ED4A2" w:rsidR="00E71D28" w:rsidRPr="00E75BFD" w:rsidRDefault="00174A78" w:rsidP="00C4176C">
      <w:r w:rsidRPr="00E75BFD">
        <w:rPr>
          <w:noProof/>
        </w:rPr>
        <w:drawing>
          <wp:inline distT="0" distB="0" distL="0" distR="0" wp14:anchorId="1AE826AE" wp14:editId="5902311F">
            <wp:extent cx="5731510" cy="2813050"/>
            <wp:effectExtent l="0" t="0" r="2540" b="6350"/>
            <wp:docPr id="59302367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3674" name="Picture 1" descr="A diagram of a flowchart&#10;&#10;AI-generated content may be incorrect."/>
                    <pic:cNvPicPr/>
                  </pic:nvPicPr>
                  <pic:blipFill>
                    <a:blip r:embed="rId34"/>
                    <a:stretch>
                      <a:fillRect/>
                    </a:stretch>
                  </pic:blipFill>
                  <pic:spPr>
                    <a:xfrm>
                      <a:off x="0" y="0"/>
                      <a:ext cx="5731510" cy="2813050"/>
                    </a:xfrm>
                    <a:prstGeom prst="rect">
                      <a:avLst/>
                    </a:prstGeom>
                  </pic:spPr>
                </pic:pic>
              </a:graphicData>
            </a:graphic>
          </wp:inline>
        </w:drawing>
      </w:r>
    </w:p>
    <w:p w14:paraId="4EA650C9" w14:textId="77777777" w:rsidR="00E71D28" w:rsidRPr="00E75BFD" w:rsidRDefault="00E71D28" w:rsidP="00C4176C"/>
    <w:p w14:paraId="54D22323" w14:textId="466755C0" w:rsidR="00F54DEF" w:rsidRPr="00E75BFD" w:rsidRDefault="002E14C2" w:rsidP="002E14C2">
      <w:pPr>
        <w:spacing w:before="100" w:beforeAutospacing="1" w:after="100" w:afterAutospacing="1" w:line="276" w:lineRule="auto"/>
        <w:jc w:val="both"/>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Sơ đồ ERD khái niệm (Entity-Relationship Diagram) cho website MERN cung cấp một biểu diễn cấp cao về cấu trúc dữ liệu của hệ thống ở mức khái niệm. Sơ đồ này tập trung vào việc xác định các thực thể chính và mối quan hệ của chúng mà không đi sâu vào các chi tiết kỹ thuật như thuộc tính, khóa hoặc các đặc tả triển khai. Nó đóng vai trò như một công cụ giao tiếp để các bên liên quan hiểu được các thành phần cốt lõi và các tương tác trong hệ thống bán hàng trực tuyến.</w:t>
      </w:r>
    </w:p>
    <w:p w14:paraId="76BBA73C" w14:textId="77777777" w:rsidR="002E14C2" w:rsidRPr="00E75BFD" w:rsidRDefault="002E14C2" w:rsidP="002E14C2">
      <w:pPr>
        <w:spacing w:before="100" w:beforeAutospacing="1" w:after="100" w:afterAutospacing="1" w:line="276" w:lineRule="auto"/>
        <w:jc w:val="both"/>
        <w:rPr>
          <w:rFonts w:ascii="Times New Roman" w:eastAsia="Times New Roman" w:hAnsi="Times New Roman" w:cs="Times New Roman"/>
          <w:kern w:val="0"/>
          <w:sz w:val="26"/>
          <w:szCs w:val="26"/>
          <w:lang w:eastAsia="vi-VN"/>
          <w14:ligatures w14:val="none"/>
        </w:rPr>
      </w:pPr>
    </w:p>
    <w:tbl>
      <w:tblPr>
        <w:tblStyle w:val="PlainTable1"/>
        <w:tblW w:w="0" w:type="auto"/>
        <w:tblLook w:val="04A0" w:firstRow="1" w:lastRow="0" w:firstColumn="1" w:lastColumn="0" w:noHBand="0" w:noVBand="1"/>
      </w:tblPr>
      <w:tblGrid>
        <w:gridCol w:w="2174"/>
        <w:gridCol w:w="1312"/>
        <w:gridCol w:w="4874"/>
      </w:tblGrid>
      <w:tr w:rsidR="002E14C2" w:rsidRPr="00E75BFD" w14:paraId="28399C43" w14:textId="77777777" w:rsidTr="002E1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32F34A"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lastRenderedPageBreak/>
              <w:t>Mối quan hệ</w:t>
            </w:r>
          </w:p>
        </w:tc>
        <w:tc>
          <w:tcPr>
            <w:tcW w:w="0" w:type="auto"/>
            <w:hideMark/>
          </w:tcPr>
          <w:p w14:paraId="57AC46B5" w14:textId="719D4A70" w:rsidR="002E14C2" w:rsidRPr="00E75BFD" w:rsidRDefault="002E14C2" w:rsidP="002E14C2">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Kiểu (1-1, 1-n, n-n)</w:t>
            </w:r>
          </w:p>
        </w:tc>
        <w:tc>
          <w:tcPr>
            <w:tcW w:w="0" w:type="auto"/>
            <w:hideMark/>
          </w:tcPr>
          <w:p w14:paraId="07216C04" w14:textId="77777777" w:rsidR="002E14C2" w:rsidRPr="00E75BFD" w:rsidRDefault="002E14C2" w:rsidP="002E14C2">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Giải thích chi tiết</w:t>
            </w:r>
          </w:p>
        </w:tc>
      </w:tr>
      <w:tr w:rsidR="002E14C2" w:rsidRPr="00E75BFD" w14:paraId="303DE834" w14:textId="77777777" w:rsidTr="002E1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2C82C4"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User – UserProfile</w:t>
            </w:r>
          </w:p>
        </w:tc>
        <w:tc>
          <w:tcPr>
            <w:tcW w:w="0" w:type="auto"/>
            <w:hideMark/>
          </w:tcPr>
          <w:p w14:paraId="57A17D88"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1–1</w:t>
            </w:r>
          </w:p>
        </w:tc>
        <w:tc>
          <w:tcPr>
            <w:tcW w:w="0" w:type="auto"/>
            <w:hideMark/>
          </w:tcPr>
          <w:p w14:paraId="6959AC8F"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user có một hồ sơ cá nhân (UserProfile). Hồ sơ lưu thông tin chi tiết như ngày sinh, ảnh, địa chỉ.</w:t>
            </w:r>
          </w:p>
        </w:tc>
      </w:tr>
      <w:tr w:rsidR="002E14C2" w:rsidRPr="00E75BFD" w14:paraId="402049F2" w14:textId="77777777" w:rsidTr="002E14C2">
        <w:tc>
          <w:tcPr>
            <w:cnfStyle w:val="001000000000" w:firstRow="0" w:lastRow="0" w:firstColumn="1" w:lastColumn="0" w:oddVBand="0" w:evenVBand="0" w:oddHBand="0" w:evenHBand="0" w:firstRowFirstColumn="0" w:firstRowLastColumn="0" w:lastRowFirstColumn="0" w:lastRowLastColumn="0"/>
            <w:tcW w:w="0" w:type="auto"/>
            <w:hideMark/>
          </w:tcPr>
          <w:p w14:paraId="5201EF34"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User – Cart</w:t>
            </w:r>
          </w:p>
        </w:tc>
        <w:tc>
          <w:tcPr>
            <w:tcW w:w="0" w:type="auto"/>
            <w:hideMark/>
          </w:tcPr>
          <w:p w14:paraId="2F426F57"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1–1</w:t>
            </w:r>
          </w:p>
        </w:tc>
        <w:tc>
          <w:tcPr>
            <w:tcW w:w="0" w:type="auto"/>
            <w:hideMark/>
          </w:tcPr>
          <w:p w14:paraId="22B62118"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user có một giỏ hàng đang hoạt động. Khi thanh toán, giỏ hàng được chuyển thành Order.</w:t>
            </w:r>
          </w:p>
        </w:tc>
      </w:tr>
      <w:tr w:rsidR="002E14C2" w:rsidRPr="00E75BFD" w14:paraId="29AB9836" w14:textId="77777777" w:rsidTr="002E1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1938B"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Cart – CartItem</w:t>
            </w:r>
          </w:p>
        </w:tc>
        <w:tc>
          <w:tcPr>
            <w:tcW w:w="0" w:type="auto"/>
            <w:hideMark/>
          </w:tcPr>
          <w:p w14:paraId="6A461209"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1–n</w:t>
            </w:r>
          </w:p>
        </w:tc>
        <w:tc>
          <w:tcPr>
            <w:tcW w:w="0" w:type="auto"/>
            <w:hideMark/>
          </w:tcPr>
          <w:p w14:paraId="1D2EDB9B"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Một giỏ hàng có thể chứa nhiều sản phẩm.</w:t>
            </w:r>
          </w:p>
        </w:tc>
      </w:tr>
      <w:tr w:rsidR="002E14C2" w:rsidRPr="00E75BFD" w14:paraId="741DF6D8" w14:textId="77777777" w:rsidTr="002E14C2">
        <w:tc>
          <w:tcPr>
            <w:cnfStyle w:val="001000000000" w:firstRow="0" w:lastRow="0" w:firstColumn="1" w:lastColumn="0" w:oddVBand="0" w:evenVBand="0" w:oddHBand="0" w:evenHBand="0" w:firstRowFirstColumn="0" w:firstRowLastColumn="0" w:lastRowFirstColumn="0" w:lastRowLastColumn="0"/>
            <w:tcW w:w="0" w:type="auto"/>
            <w:hideMark/>
          </w:tcPr>
          <w:p w14:paraId="36FB0D5C"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Product – CartItem</w:t>
            </w:r>
          </w:p>
        </w:tc>
        <w:tc>
          <w:tcPr>
            <w:tcW w:w="0" w:type="auto"/>
            <w:hideMark/>
          </w:tcPr>
          <w:p w14:paraId="583C4FAC"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1–n</w:t>
            </w:r>
          </w:p>
        </w:tc>
        <w:tc>
          <w:tcPr>
            <w:tcW w:w="0" w:type="auto"/>
            <w:hideMark/>
          </w:tcPr>
          <w:p w14:paraId="1CC95DBE"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Một sản phẩm có thể nằm trong nhiều giỏ hàng.</w:t>
            </w:r>
          </w:p>
        </w:tc>
      </w:tr>
      <w:tr w:rsidR="002E14C2" w:rsidRPr="00E75BFD" w14:paraId="61DF60D7" w14:textId="77777777" w:rsidTr="002E1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93BED8"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User – Order</w:t>
            </w:r>
          </w:p>
        </w:tc>
        <w:tc>
          <w:tcPr>
            <w:tcW w:w="0" w:type="auto"/>
            <w:hideMark/>
          </w:tcPr>
          <w:p w14:paraId="0B0D4069"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1–n</w:t>
            </w:r>
          </w:p>
        </w:tc>
        <w:tc>
          <w:tcPr>
            <w:tcW w:w="0" w:type="auto"/>
            <w:hideMark/>
          </w:tcPr>
          <w:p w14:paraId="166CAAC1"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Một user có thể đặt nhiều đơn hàng.</w:t>
            </w:r>
          </w:p>
        </w:tc>
      </w:tr>
      <w:tr w:rsidR="002E14C2" w:rsidRPr="00E75BFD" w14:paraId="4C0E5249" w14:textId="77777777" w:rsidTr="002E14C2">
        <w:tc>
          <w:tcPr>
            <w:cnfStyle w:val="001000000000" w:firstRow="0" w:lastRow="0" w:firstColumn="1" w:lastColumn="0" w:oddVBand="0" w:evenVBand="0" w:oddHBand="0" w:evenHBand="0" w:firstRowFirstColumn="0" w:firstRowLastColumn="0" w:lastRowFirstColumn="0" w:lastRowLastColumn="0"/>
            <w:tcW w:w="0" w:type="auto"/>
            <w:hideMark/>
          </w:tcPr>
          <w:p w14:paraId="5192F0D2"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Order – OrderItem</w:t>
            </w:r>
          </w:p>
        </w:tc>
        <w:tc>
          <w:tcPr>
            <w:tcW w:w="0" w:type="auto"/>
            <w:hideMark/>
          </w:tcPr>
          <w:p w14:paraId="0D2D8487"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1–n</w:t>
            </w:r>
          </w:p>
        </w:tc>
        <w:tc>
          <w:tcPr>
            <w:tcW w:w="0" w:type="auto"/>
            <w:hideMark/>
          </w:tcPr>
          <w:p w14:paraId="2641F986"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Một đơn hàng bao gồm nhiều sản phẩm chi tiết.</w:t>
            </w:r>
          </w:p>
        </w:tc>
      </w:tr>
      <w:tr w:rsidR="002E14C2" w:rsidRPr="00E75BFD" w14:paraId="38BC9290" w14:textId="77777777" w:rsidTr="002E1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794BB"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Product – OrderItem</w:t>
            </w:r>
          </w:p>
        </w:tc>
        <w:tc>
          <w:tcPr>
            <w:tcW w:w="0" w:type="auto"/>
            <w:hideMark/>
          </w:tcPr>
          <w:p w14:paraId="7291BE72"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1–n</w:t>
            </w:r>
          </w:p>
        </w:tc>
        <w:tc>
          <w:tcPr>
            <w:tcW w:w="0" w:type="auto"/>
            <w:hideMark/>
          </w:tcPr>
          <w:p w14:paraId="5C44068F"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Một sản phẩm có thể xuất hiện trong nhiều đơn hàng khác nhau.</w:t>
            </w:r>
          </w:p>
        </w:tc>
      </w:tr>
      <w:tr w:rsidR="002E14C2" w:rsidRPr="00E75BFD" w14:paraId="4517CC4E" w14:textId="77777777" w:rsidTr="002E14C2">
        <w:tc>
          <w:tcPr>
            <w:cnfStyle w:val="001000000000" w:firstRow="0" w:lastRow="0" w:firstColumn="1" w:lastColumn="0" w:oddVBand="0" w:evenVBand="0" w:oddHBand="0" w:evenHBand="0" w:firstRowFirstColumn="0" w:firstRowLastColumn="0" w:lastRowFirstColumn="0" w:lastRowLastColumn="0"/>
            <w:tcW w:w="0" w:type="auto"/>
            <w:hideMark/>
          </w:tcPr>
          <w:p w14:paraId="354F6665"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Order – Payment</w:t>
            </w:r>
          </w:p>
        </w:tc>
        <w:tc>
          <w:tcPr>
            <w:tcW w:w="0" w:type="auto"/>
            <w:hideMark/>
          </w:tcPr>
          <w:p w14:paraId="4218007E"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1–1</w:t>
            </w:r>
          </w:p>
        </w:tc>
        <w:tc>
          <w:tcPr>
            <w:tcW w:w="0" w:type="auto"/>
            <w:hideMark/>
          </w:tcPr>
          <w:p w14:paraId="2DD7A669"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đơn hàng có một giao dịch thanh toán duy nhất.</w:t>
            </w:r>
          </w:p>
        </w:tc>
      </w:tr>
      <w:tr w:rsidR="002E14C2" w:rsidRPr="00E75BFD" w14:paraId="1485FAD5" w14:textId="77777777" w:rsidTr="002E1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05B516"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Product – Brand</w:t>
            </w:r>
          </w:p>
        </w:tc>
        <w:tc>
          <w:tcPr>
            <w:tcW w:w="0" w:type="auto"/>
            <w:hideMark/>
          </w:tcPr>
          <w:p w14:paraId="1F00E449"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n–1</w:t>
            </w:r>
          </w:p>
        </w:tc>
        <w:tc>
          <w:tcPr>
            <w:tcW w:w="0" w:type="auto"/>
            <w:hideMark/>
          </w:tcPr>
          <w:p w14:paraId="00428F74"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Nhiều sản phẩm có thể thuộc về một brand.</w:t>
            </w:r>
          </w:p>
        </w:tc>
      </w:tr>
      <w:tr w:rsidR="002E14C2" w:rsidRPr="00E75BFD" w14:paraId="579CA64C" w14:textId="77777777" w:rsidTr="002E14C2">
        <w:tc>
          <w:tcPr>
            <w:cnfStyle w:val="001000000000" w:firstRow="0" w:lastRow="0" w:firstColumn="1" w:lastColumn="0" w:oddVBand="0" w:evenVBand="0" w:oddHBand="0" w:evenHBand="0" w:firstRowFirstColumn="0" w:firstRowLastColumn="0" w:lastRowFirstColumn="0" w:lastRowLastColumn="0"/>
            <w:tcW w:w="0" w:type="auto"/>
            <w:hideMark/>
          </w:tcPr>
          <w:p w14:paraId="72F47EDD"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Product – Merchant</w:t>
            </w:r>
          </w:p>
        </w:tc>
        <w:tc>
          <w:tcPr>
            <w:tcW w:w="0" w:type="auto"/>
            <w:hideMark/>
          </w:tcPr>
          <w:p w14:paraId="28B3E96A"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n–1</w:t>
            </w:r>
          </w:p>
        </w:tc>
        <w:tc>
          <w:tcPr>
            <w:tcW w:w="0" w:type="auto"/>
            <w:hideMark/>
          </w:tcPr>
          <w:p w14:paraId="190E609A"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Nhiều sản phẩm có thể được bán bởi cùng một Merchant.</w:t>
            </w:r>
          </w:p>
        </w:tc>
      </w:tr>
      <w:tr w:rsidR="002E14C2" w:rsidRPr="00E75BFD" w14:paraId="0EA8D357" w14:textId="77777777" w:rsidTr="002E1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A48DD9"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User – Review</w:t>
            </w:r>
          </w:p>
        </w:tc>
        <w:tc>
          <w:tcPr>
            <w:tcW w:w="0" w:type="auto"/>
            <w:hideMark/>
          </w:tcPr>
          <w:p w14:paraId="56E2884F"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1–n</w:t>
            </w:r>
          </w:p>
        </w:tc>
        <w:tc>
          <w:tcPr>
            <w:tcW w:w="0" w:type="auto"/>
            <w:hideMark/>
          </w:tcPr>
          <w:p w14:paraId="4B942DAB"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Một user có thể viết nhiều đánh giá cho các sản phẩm đã mua.</w:t>
            </w:r>
          </w:p>
        </w:tc>
      </w:tr>
      <w:tr w:rsidR="002E14C2" w:rsidRPr="00E75BFD" w14:paraId="0FF37820" w14:textId="77777777" w:rsidTr="002E14C2">
        <w:tc>
          <w:tcPr>
            <w:cnfStyle w:val="001000000000" w:firstRow="0" w:lastRow="0" w:firstColumn="1" w:lastColumn="0" w:oddVBand="0" w:evenVBand="0" w:oddHBand="0" w:evenHBand="0" w:firstRowFirstColumn="0" w:firstRowLastColumn="0" w:lastRowFirstColumn="0" w:lastRowLastColumn="0"/>
            <w:tcW w:w="0" w:type="auto"/>
            <w:hideMark/>
          </w:tcPr>
          <w:p w14:paraId="7DC05864"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Product – Review</w:t>
            </w:r>
          </w:p>
        </w:tc>
        <w:tc>
          <w:tcPr>
            <w:tcW w:w="0" w:type="auto"/>
            <w:hideMark/>
          </w:tcPr>
          <w:p w14:paraId="570BDF79"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1–n</w:t>
            </w:r>
          </w:p>
        </w:tc>
        <w:tc>
          <w:tcPr>
            <w:tcW w:w="0" w:type="auto"/>
            <w:hideMark/>
          </w:tcPr>
          <w:p w14:paraId="7D891B91"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Một sản phẩm có thể nhận nhiều đánh giá từ các user khác nhau.</w:t>
            </w:r>
          </w:p>
        </w:tc>
      </w:tr>
      <w:tr w:rsidR="002E14C2" w:rsidRPr="00E75BFD" w14:paraId="4AF2A458" w14:textId="77777777" w:rsidTr="002E1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540D37"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User – SupportTicket</w:t>
            </w:r>
          </w:p>
        </w:tc>
        <w:tc>
          <w:tcPr>
            <w:tcW w:w="0" w:type="auto"/>
            <w:hideMark/>
          </w:tcPr>
          <w:p w14:paraId="558BA330"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1–n</w:t>
            </w:r>
          </w:p>
        </w:tc>
        <w:tc>
          <w:tcPr>
            <w:tcW w:w="0" w:type="auto"/>
            <w:hideMark/>
          </w:tcPr>
          <w:p w14:paraId="690048B8" w14:textId="77777777" w:rsidR="002E14C2" w:rsidRPr="00E75BFD" w:rsidRDefault="002E14C2" w:rsidP="002E14C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Một user có thể gửi nhiều yêu cầu hỗ trợ.</w:t>
            </w:r>
          </w:p>
        </w:tc>
      </w:tr>
      <w:tr w:rsidR="002E14C2" w:rsidRPr="00E75BFD" w14:paraId="28E1EEB1" w14:textId="77777777" w:rsidTr="002E14C2">
        <w:tc>
          <w:tcPr>
            <w:cnfStyle w:val="001000000000" w:firstRow="0" w:lastRow="0" w:firstColumn="1" w:lastColumn="0" w:oddVBand="0" w:evenVBand="0" w:oddHBand="0" w:evenHBand="0" w:firstRowFirstColumn="0" w:firstRowLastColumn="0" w:lastRowFirstColumn="0" w:lastRowLastColumn="0"/>
            <w:tcW w:w="0" w:type="auto"/>
            <w:hideMark/>
          </w:tcPr>
          <w:p w14:paraId="59979437" w14:textId="77777777" w:rsidR="002E14C2" w:rsidRPr="00E75BFD" w:rsidRDefault="002E14C2" w:rsidP="002E14C2">
            <w:pPr>
              <w:spacing w:before="100" w:beforeAutospacing="1" w:after="100" w:afterAutospacing="1" w:line="240" w:lineRule="auto"/>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Order – SupportTicket</w:t>
            </w:r>
          </w:p>
        </w:tc>
        <w:tc>
          <w:tcPr>
            <w:tcW w:w="0" w:type="auto"/>
            <w:hideMark/>
          </w:tcPr>
          <w:p w14:paraId="271DF06D" w14:textId="77777777"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1–n</w:t>
            </w:r>
          </w:p>
        </w:tc>
        <w:tc>
          <w:tcPr>
            <w:tcW w:w="0" w:type="auto"/>
            <w:hideMark/>
          </w:tcPr>
          <w:p w14:paraId="429D5565" w14:textId="290C4E1E" w:rsidR="002E14C2" w:rsidRPr="00E75BFD" w:rsidRDefault="002E14C2" w:rsidP="002E14C2">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Một đơn hàng có thể gắn với nhiều yêu cầu hỗ trợ (ví dụ: khiếu nại, hoàn tiền).</w:t>
            </w:r>
          </w:p>
        </w:tc>
      </w:tr>
    </w:tbl>
    <w:p w14:paraId="6CA93AD5" w14:textId="77777777" w:rsidR="00C85D65" w:rsidRPr="00E75BFD" w:rsidRDefault="00C85D65" w:rsidP="00F54DEF">
      <w:pPr>
        <w:spacing w:before="100" w:beforeAutospacing="1" w:after="100" w:afterAutospacing="1" w:line="240" w:lineRule="auto"/>
        <w:rPr>
          <w:rFonts w:ascii="Times New Roman" w:eastAsia="Times New Roman" w:hAnsi="Times New Roman" w:cs="Times New Roman"/>
          <w:kern w:val="0"/>
          <w:sz w:val="24"/>
          <w:szCs w:val="24"/>
          <w:lang w:eastAsia="vi-VN"/>
          <w14:ligatures w14:val="none"/>
        </w:rPr>
      </w:pPr>
    </w:p>
    <w:p w14:paraId="0259E526" w14:textId="025E7BF8" w:rsidR="00CC65D5" w:rsidRPr="00E75BFD" w:rsidRDefault="002E7105" w:rsidP="00957E81">
      <w:pPr>
        <w:pStyle w:val="Heading4"/>
        <w:numPr>
          <w:ilvl w:val="3"/>
          <w:numId w:val="62"/>
        </w:numPr>
        <w:rPr>
          <w:rFonts w:ascii="Times New Roman" w:hAnsi="Times New Roman" w:cs="Times New Roman"/>
          <w:b/>
          <w:bCs/>
          <w:i w:val="0"/>
          <w:iCs w:val="0"/>
          <w:color w:val="auto"/>
          <w:sz w:val="28"/>
          <w:szCs w:val="28"/>
        </w:rPr>
      </w:pPr>
      <w:r w:rsidRPr="00E75BFD">
        <w:rPr>
          <w:rFonts w:ascii="Times New Roman" w:hAnsi="Times New Roman" w:cs="Times New Roman"/>
          <w:b/>
          <w:bCs/>
          <w:i w:val="0"/>
          <w:iCs w:val="0"/>
          <w:color w:val="auto"/>
          <w:sz w:val="28"/>
          <w:szCs w:val="28"/>
        </w:rPr>
        <w:lastRenderedPageBreak/>
        <w:t>Logical ERD</w:t>
      </w:r>
    </w:p>
    <w:p w14:paraId="0819D834" w14:textId="0A05F1BA" w:rsidR="00C4176C" w:rsidRPr="00E75BFD" w:rsidRDefault="0028456C" w:rsidP="00914E12">
      <w:pPr>
        <w:jc w:val="center"/>
      </w:pPr>
      <w:r w:rsidRPr="00E75BFD">
        <w:rPr>
          <w:noProof/>
        </w:rPr>
        <w:drawing>
          <wp:inline distT="0" distB="0" distL="0" distR="0" wp14:anchorId="21171290" wp14:editId="678E64F4">
            <wp:extent cx="5731510" cy="4912360"/>
            <wp:effectExtent l="0" t="0" r="2540" b="2540"/>
            <wp:docPr id="1882152357"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2357" name="Picture 9" descr="A screenshot of a computer scre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4912360"/>
                    </a:xfrm>
                    <a:prstGeom prst="rect">
                      <a:avLst/>
                    </a:prstGeom>
                  </pic:spPr>
                </pic:pic>
              </a:graphicData>
            </a:graphic>
          </wp:inline>
        </w:drawing>
      </w:r>
    </w:p>
    <w:p w14:paraId="19A7BE63" w14:textId="77777777" w:rsidR="002E14C2" w:rsidRPr="00E75BFD" w:rsidRDefault="002E14C2" w:rsidP="002E14C2">
      <w:pPr>
        <w:spacing w:before="100" w:beforeAutospacing="1" w:after="100" w:afterAutospacing="1" w:line="276" w:lineRule="auto"/>
        <w:jc w:val="both"/>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Sơ đồ Thực thể–Quan hệ ở mức logic (Logical ERD) thể hiện cấu trúc logic của cơ sở dữ liệu Cake Shop, minh họa các thực thể chính, các thuộc tính của chúng và các mối quan hệ giữa các thực thể.</w:t>
      </w:r>
    </w:p>
    <w:p w14:paraId="4FEB8D4D" w14:textId="533FA16C" w:rsidR="008D66A5" w:rsidRPr="00E75BFD" w:rsidRDefault="002E14C2" w:rsidP="002E14C2">
      <w:pPr>
        <w:spacing w:before="100" w:beforeAutospacing="1" w:after="100" w:afterAutospacing="1" w:line="276" w:lineRule="auto"/>
        <w:jc w:val="both"/>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Mô hình này lược bỏ các chi tiết triển khai vật lý nhưng vẫn giữ nguyên tất cả các liên kết logic nhằm xác định các quy tắc nghiệp vụ và tính toàn vẹn dữ liệu.</w:t>
      </w:r>
    </w:p>
    <w:p w14:paraId="12DC764C" w14:textId="0E2638FA"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Các thực thể chính và mô tả:</w:t>
      </w:r>
    </w:p>
    <w:p w14:paraId="2EB30918" w14:textId="77777777"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1. Users</w:t>
      </w:r>
    </w:p>
    <w:p w14:paraId="25709C23" w14:textId="77777777" w:rsidR="002E14C2" w:rsidRPr="00E75BFD" w:rsidRDefault="002E14C2" w:rsidP="00957E81">
      <w:pPr>
        <w:pStyle w:val="ListParagraph"/>
        <w:numPr>
          <w:ilvl w:val="0"/>
          <w:numId w:val="195"/>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Lưu trữ thông tin tài khoản của tất cả người dùng trong hệ thống, bao gồm khách hàng và quản trị viên.</w:t>
      </w:r>
    </w:p>
    <w:p w14:paraId="6C22A9F4" w14:textId="77777777" w:rsidR="002E14C2" w:rsidRPr="00E75BFD" w:rsidRDefault="002E14C2" w:rsidP="00957E81">
      <w:pPr>
        <w:pStyle w:val="ListParagraph"/>
        <w:numPr>
          <w:ilvl w:val="0"/>
          <w:numId w:val="195"/>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Các thuộc tính bao gồm username, email, password hash, role và các mốc thời gian tạo/cập nhật.</w:t>
      </w:r>
    </w:p>
    <w:p w14:paraId="08DEDB2C" w14:textId="77777777" w:rsidR="002E14C2" w:rsidRPr="00E75BFD" w:rsidRDefault="002E14C2" w:rsidP="00957E81">
      <w:pPr>
        <w:pStyle w:val="ListParagraph"/>
        <w:numPr>
          <w:ilvl w:val="0"/>
          <w:numId w:val="195"/>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Đóng vai trò là thực thể cha cho nhiều bảng phụ thuộc như Orders, Carts, Reviews và Customer_Support.</w:t>
      </w:r>
    </w:p>
    <w:p w14:paraId="688ADF41" w14:textId="77777777"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2. Products</w:t>
      </w:r>
    </w:p>
    <w:p w14:paraId="32A3AA43" w14:textId="77777777" w:rsidR="002E14C2" w:rsidRPr="00E75BFD" w:rsidRDefault="002E14C2" w:rsidP="00957E81">
      <w:pPr>
        <w:pStyle w:val="ListParagraph"/>
        <w:numPr>
          <w:ilvl w:val="1"/>
          <w:numId w:val="196"/>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lastRenderedPageBreak/>
        <w:t>Chứa thông tin chi tiết của tất cả mặt hàng được bán (bánh kem và cupcake).</w:t>
      </w:r>
    </w:p>
    <w:p w14:paraId="4BC7AA86" w14:textId="77777777" w:rsidR="002E14C2" w:rsidRPr="00E75BFD" w:rsidRDefault="002E14C2" w:rsidP="00957E81">
      <w:pPr>
        <w:pStyle w:val="ListParagraph"/>
        <w:numPr>
          <w:ilvl w:val="1"/>
          <w:numId w:val="196"/>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Các thuộc tính chính gồm tên, mô tả, giá, số lượng tồn kho, danh mục và đánh giá.</w:t>
      </w:r>
    </w:p>
    <w:p w14:paraId="45E5BCE2" w14:textId="77777777" w:rsidR="002E14C2" w:rsidRPr="00E75BFD" w:rsidRDefault="002E14C2" w:rsidP="00957E81">
      <w:pPr>
        <w:pStyle w:val="ListParagraph"/>
        <w:numPr>
          <w:ilvl w:val="1"/>
          <w:numId w:val="196"/>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Kết nối với Order_Items, Cart_Items và Reviews để hỗ trợ giao dịch và phản hồi.</w:t>
      </w:r>
    </w:p>
    <w:p w14:paraId="198BFAA7" w14:textId="77777777"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3. Orders</w:t>
      </w:r>
    </w:p>
    <w:p w14:paraId="2A1B9643" w14:textId="77777777" w:rsidR="002E14C2" w:rsidRPr="00E75BFD" w:rsidRDefault="002E14C2" w:rsidP="00957E81">
      <w:pPr>
        <w:pStyle w:val="ListParagraph"/>
        <w:numPr>
          <w:ilvl w:val="0"/>
          <w:numId w:val="197"/>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Đại diện cho các giao dịch mua hàng của khách.</w:t>
      </w:r>
    </w:p>
    <w:p w14:paraId="7F6047A7" w14:textId="77777777" w:rsidR="002E14C2" w:rsidRPr="00E75BFD" w:rsidRDefault="002E14C2" w:rsidP="00957E81">
      <w:pPr>
        <w:pStyle w:val="ListParagraph"/>
        <w:numPr>
          <w:ilvl w:val="0"/>
          <w:numId w:val="197"/>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Bao gồm thông tin như ngày đặt hàng, tổng chi phí, phí vận chuyển, giảm giá, trạng thái thanh toán và các mốc thời gian giao hàng.</w:t>
      </w:r>
    </w:p>
    <w:p w14:paraId="2BA9BE2A" w14:textId="77777777" w:rsidR="002E14C2" w:rsidRPr="00E75BFD" w:rsidRDefault="002E14C2" w:rsidP="00957E81">
      <w:pPr>
        <w:pStyle w:val="ListParagraph"/>
        <w:numPr>
          <w:ilvl w:val="0"/>
          <w:numId w:val="197"/>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đơn hàng liên kết với một User và có thể có nhiều Order_Items và một Shipping_Address.</w:t>
      </w:r>
    </w:p>
    <w:p w14:paraId="29F12BB3" w14:textId="4D5F11EA"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4. Order Items</w:t>
      </w:r>
    </w:p>
    <w:p w14:paraId="24262EB9" w14:textId="77777777" w:rsidR="002E14C2" w:rsidRPr="00E75BFD" w:rsidRDefault="002E14C2" w:rsidP="00957E81">
      <w:pPr>
        <w:pStyle w:val="ListParagraph"/>
        <w:numPr>
          <w:ilvl w:val="0"/>
          <w:numId w:val="198"/>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Xác định mối quan hệ giữa Orders và Products.</w:t>
      </w:r>
    </w:p>
    <w:p w14:paraId="67DB27A0" w14:textId="4ED377C6" w:rsidR="002E14C2" w:rsidRPr="00E75BFD" w:rsidRDefault="002E14C2" w:rsidP="00957E81">
      <w:pPr>
        <w:pStyle w:val="ListParagraph"/>
        <w:numPr>
          <w:ilvl w:val="0"/>
          <w:numId w:val="198"/>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 xml:space="preserve">Mỗi bản ghi thể hiện sản phẩm nào được </w:t>
      </w:r>
      <w:r w:rsidRPr="00E75BFD">
        <w:rPr>
          <w:rFonts w:ascii="Times New Roman" w:eastAsia="Batang" w:hAnsi="Times New Roman" w:cs="Times New Roman"/>
          <w:kern w:val="0"/>
          <w:sz w:val="26"/>
          <w:szCs w:val="26"/>
          <w:lang w:eastAsia="vi-VN"/>
          <w14:ligatures w14:val="none"/>
        </w:rPr>
        <w:t>lưu</w:t>
      </w:r>
      <w:r w:rsidRPr="00E75BFD">
        <w:rPr>
          <w:rFonts w:ascii="Times New Roman" w:eastAsia="Times New Roman" w:hAnsi="Times New Roman" w:cs="Times New Roman"/>
          <w:kern w:val="0"/>
          <w:sz w:val="26"/>
          <w:szCs w:val="26"/>
          <w:lang w:eastAsia="vi-VN"/>
          <w14:ligatures w14:val="none"/>
        </w:rPr>
        <w:t xml:space="preserve"> trong một đơn hàng, kèm theo số lượng và trường tạm tính (subtotal).</w:t>
      </w:r>
    </w:p>
    <w:p w14:paraId="5D8C1CB6" w14:textId="77777777"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5. Carts</w:t>
      </w:r>
    </w:p>
    <w:p w14:paraId="6336480F" w14:textId="77777777" w:rsidR="002E14C2" w:rsidRPr="00E75BFD" w:rsidRDefault="002E14C2" w:rsidP="00957E81">
      <w:pPr>
        <w:pStyle w:val="ListParagraph"/>
        <w:numPr>
          <w:ilvl w:val="0"/>
          <w:numId w:val="199"/>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Đại diện cho khu vực lưu trữ tạm thời các sản phẩm mà người dùng đã chọn trước khi thanh toán.</w:t>
      </w:r>
    </w:p>
    <w:p w14:paraId="34774E67" w14:textId="6C951EFF" w:rsidR="002E14C2" w:rsidRPr="00E75BFD" w:rsidRDefault="002E14C2" w:rsidP="00957E81">
      <w:pPr>
        <w:pStyle w:val="ListParagraph"/>
        <w:numPr>
          <w:ilvl w:val="0"/>
          <w:numId w:val="199"/>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cart thuộc về một User và chứa nhiều Cart Items.</w:t>
      </w:r>
    </w:p>
    <w:p w14:paraId="60078EEC" w14:textId="2FD30A8F"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6. Cart Items</w:t>
      </w:r>
    </w:p>
    <w:p w14:paraId="1D02D4D8" w14:textId="77777777" w:rsidR="002E14C2" w:rsidRPr="00E75BFD" w:rsidRDefault="002E14C2" w:rsidP="00957E81">
      <w:pPr>
        <w:pStyle w:val="ListParagraph"/>
        <w:numPr>
          <w:ilvl w:val="0"/>
          <w:numId w:val="200"/>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Chứa thông tin chi tiết về các sản phẩm được thêm vào giỏ của người dùng, bao gồm product ID và số lượng.</w:t>
      </w:r>
    </w:p>
    <w:p w14:paraId="10AC2588" w14:textId="77777777" w:rsidR="002E14C2" w:rsidRPr="00E75BFD" w:rsidRDefault="002E14C2" w:rsidP="00957E81">
      <w:pPr>
        <w:pStyle w:val="ListParagraph"/>
        <w:numPr>
          <w:ilvl w:val="0"/>
          <w:numId w:val="200"/>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Đóng vai trò là thực thể liên kết giữa Carts và Products.</w:t>
      </w:r>
    </w:p>
    <w:p w14:paraId="37289BB0" w14:textId="77777777"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7. Reviews</w:t>
      </w:r>
    </w:p>
    <w:p w14:paraId="2BE97B24" w14:textId="77777777" w:rsidR="002E14C2" w:rsidRPr="00E75BFD" w:rsidRDefault="002E14C2" w:rsidP="00957E81">
      <w:pPr>
        <w:pStyle w:val="ListParagraph"/>
        <w:numPr>
          <w:ilvl w:val="0"/>
          <w:numId w:val="201"/>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Ghi nhận phản hồi và điểm đánh giá do người dùng gửi cho các sản phẩm đã mua.</w:t>
      </w:r>
    </w:p>
    <w:p w14:paraId="3725E381" w14:textId="77777777" w:rsidR="002E14C2" w:rsidRPr="00E75BFD" w:rsidRDefault="002E14C2" w:rsidP="00957E81">
      <w:pPr>
        <w:pStyle w:val="ListParagraph"/>
        <w:numPr>
          <w:ilvl w:val="0"/>
          <w:numId w:val="201"/>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review liên kết với cả một User và một Product.</w:t>
      </w:r>
    </w:p>
    <w:p w14:paraId="43959405" w14:textId="6BF3811C"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8. Shipping Addresses</w:t>
      </w:r>
    </w:p>
    <w:p w14:paraId="5C5C5A95" w14:textId="77777777" w:rsidR="002E14C2" w:rsidRPr="00E75BFD" w:rsidRDefault="002E14C2" w:rsidP="00957E81">
      <w:pPr>
        <w:pStyle w:val="ListParagraph"/>
        <w:numPr>
          <w:ilvl w:val="0"/>
          <w:numId w:val="202"/>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Lưu trữ thông tin giao hàng cho mỗi đơn, bao gồm địa chỉ, thành phố, mã bưu chính và quốc gia.</w:t>
      </w:r>
    </w:p>
    <w:p w14:paraId="5E0BED01" w14:textId="77777777" w:rsidR="002E14C2" w:rsidRPr="00E75BFD" w:rsidRDefault="002E14C2" w:rsidP="00957E81">
      <w:pPr>
        <w:pStyle w:val="ListParagraph"/>
        <w:numPr>
          <w:ilvl w:val="0"/>
          <w:numId w:val="202"/>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địa chỉ giao hàng gắn chính xác với một Order.</w:t>
      </w:r>
    </w:p>
    <w:p w14:paraId="0A902844" w14:textId="77AD076E"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9. Support</w:t>
      </w:r>
    </w:p>
    <w:p w14:paraId="57657791" w14:textId="77777777" w:rsidR="002E14C2" w:rsidRPr="00E75BFD" w:rsidRDefault="002E14C2" w:rsidP="00957E81">
      <w:pPr>
        <w:pStyle w:val="ListParagraph"/>
        <w:numPr>
          <w:ilvl w:val="0"/>
          <w:numId w:val="203"/>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lastRenderedPageBreak/>
        <w:t>Theo dõi các yêu cầu hỗ trợ, khiếu nại hoặc phản hồi của khách hàng.</w:t>
      </w:r>
    </w:p>
    <w:p w14:paraId="6AA8DEB9" w14:textId="408A86C9" w:rsidR="002E14C2" w:rsidRPr="00E75BFD" w:rsidRDefault="002E14C2" w:rsidP="00957E81">
      <w:pPr>
        <w:pStyle w:val="ListParagraph"/>
        <w:numPr>
          <w:ilvl w:val="0"/>
          <w:numId w:val="203"/>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Bao gồm nội dung mô tả hỗ trợ, trạng thái (open hoặc resolved) và các mốc thời gian gửi giải quyết.</w:t>
      </w:r>
    </w:p>
    <w:p w14:paraId="6B75525F" w14:textId="77777777" w:rsidR="002E14C2" w:rsidRPr="00E75BFD" w:rsidRDefault="002E14C2" w:rsidP="00957E81">
      <w:pPr>
        <w:pStyle w:val="ListParagraph"/>
        <w:numPr>
          <w:ilvl w:val="0"/>
          <w:numId w:val="203"/>
        </w:numPr>
        <w:spacing w:before="100" w:beforeAutospacing="1" w:after="100" w:afterAutospacing="1" w:line="240"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kern w:val="0"/>
          <w:sz w:val="26"/>
          <w:szCs w:val="26"/>
          <w:lang w:eastAsia="vi-VN"/>
          <w14:ligatures w14:val="none"/>
        </w:rPr>
        <w:t>Mỗi bản ghi hỗ trợ liên kết với một User.</w:t>
      </w:r>
    </w:p>
    <w:p w14:paraId="0EE5E753" w14:textId="06B53B49" w:rsidR="002E14C2" w:rsidRPr="00E75BFD" w:rsidRDefault="002E14C2" w:rsidP="002E14C2">
      <w:pPr>
        <w:spacing w:after="0" w:line="240" w:lineRule="auto"/>
        <w:rPr>
          <w:rFonts w:ascii="Times New Roman" w:eastAsia="Times New Roman" w:hAnsi="Times New Roman" w:cs="Times New Roman"/>
          <w:kern w:val="0"/>
          <w:sz w:val="26"/>
          <w:szCs w:val="26"/>
          <w:lang w:eastAsia="vi-VN"/>
          <w14:ligatures w14:val="none"/>
        </w:rPr>
      </w:pPr>
    </w:p>
    <w:p w14:paraId="24E80258" w14:textId="77777777" w:rsidR="002E14C2" w:rsidRPr="00E75BFD" w:rsidRDefault="002E14C2" w:rsidP="002E14C2">
      <w:pPr>
        <w:pStyle w:val="NoSpacing"/>
        <w:rPr>
          <w:rFonts w:ascii="Times New Roman" w:hAnsi="Times New Roman" w:cs="Times New Roman"/>
          <w:sz w:val="26"/>
          <w:szCs w:val="26"/>
        </w:rPr>
      </w:pPr>
      <w:r w:rsidRPr="00E75BFD">
        <w:rPr>
          <w:rFonts w:ascii="Times New Roman" w:hAnsi="Times New Roman" w:cs="Times New Roman"/>
          <w:sz w:val="26"/>
          <w:szCs w:val="26"/>
        </w:rPr>
        <w:t>Tổng quan các mối quan hệ</w:t>
      </w:r>
    </w:p>
    <w:p w14:paraId="73AE9D5E" w14:textId="77777777" w:rsidR="002E14C2" w:rsidRPr="00E75BFD" w:rsidRDefault="002E14C2" w:rsidP="00957E81">
      <w:pPr>
        <w:pStyle w:val="ListParagraph"/>
        <w:numPr>
          <w:ilvl w:val="0"/>
          <w:numId w:val="204"/>
        </w:numPr>
        <w:spacing w:before="100" w:beforeAutospacing="1" w:after="100" w:afterAutospacing="1" w:line="276"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Users – Orders:</w:t>
      </w:r>
      <w:r w:rsidRPr="00E75BFD">
        <w:rPr>
          <w:rFonts w:ascii="Times New Roman" w:eastAsia="Times New Roman" w:hAnsi="Times New Roman" w:cs="Times New Roman"/>
          <w:kern w:val="0"/>
          <w:sz w:val="26"/>
          <w:szCs w:val="26"/>
          <w:lang w:eastAsia="vi-VN"/>
          <w14:ligatures w14:val="none"/>
        </w:rPr>
        <w:t xml:space="preserve"> Một-nhiều (một user có thể đặt nhiều đơn hàng).</w:t>
      </w:r>
    </w:p>
    <w:p w14:paraId="0CD81038" w14:textId="77777777" w:rsidR="002E14C2" w:rsidRPr="00E75BFD" w:rsidRDefault="002E14C2" w:rsidP="00957E81">
      <w:pPr>
        <w:pStyle w:val="ListParagraph"/>
        <w:numPr>
          <w:ilvl w:val="0"/>
          <w:numId w:val="204"/>
        </w:numPr>
        <w:spacing w:before="100" w:beforeAutospacing="1" w:after="100" w:afterAutospacing="1" w:line="276"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Users – Carts:</w:t>
      </w:r>
      <w:r w:rsidRPr="00E75BFD">
        <w:rPr>
          <w:rFonts w:ascii="Times New Roman" w:eastAsia="Times New Roman" w:hAnsi="Times New Roman" w:cs="Times New Roman"/>
          <w:kern w:val="0"/>
          <w:sz w:val="26"/>
          <w:szCs w:val="26"/>
          <w:lang w:eastAsia="vi-VN"/>
          <w14:ligatures w14:val="none"/>
        </w:rPr>
        <w:t xml:space="preserve"> Một-một (mỗi user có một giỏ hàng đang hoạt động).</w:t>
      </w:r>
    </w:p>
    <w:p w14:paraId="57F2EB91" w14:textId="77777777" w:rsidR="002E14C2" w:rsidRPr="00E75BFD" w:rsidRDefault="002E14C2" w:rsidP="00957E81">
      <w:pPr>
        <w:pStyle w:val="ListParagraph"/>
        <w:numPr>
          <w:ilvl w:val="0"/>
          <w:numId w:val="204"/>
        </w:numPr>
        <w:spacing w:before="100" w:beforeAutospacing="1" w:after="100" w:afterAutospacing="1" w:line="276"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Users – Reviews:</w:t>
      </w:r>
      <w:r w:rsidRPr="00E75BFD">
        <w:rPr>
          <w:rFonts w:ascii="Times New Roman" w:eastAsia="Times New Roman" w:hAnsi="Times New Roman" w:cs="Times New Roman"/>
          <w:kern w:val="0"/>
          <w:sz w:val="26"/>
          <w:szCs w:val="26"/>
          <w:lang w:eastAsia="vi-VN"/>
          <w14:ligatures w14:val="none"/>
        </w:rPr>
        <w:t xml:space="preserve"> Một-nhiều (một user có thể viết nhiều đánh giá).</w:t>
      </w:r>
    </w:p>
    <w:p w14:paraId="1D43EE7F" w14:textId="77777777" w:rsidR="002E14C2" w:rsidRPr="00E75BFD" w:rsidRDefault="002E14C2" w:rsidP="00957E81">
      <w:pPr>
        <w:pStyle w:val="ListParagraph"/>
        <w:numPr>
          <w:ilvl w:val="0"/>
          <w:numId w:val="204"/>
        </w:numPr>
        <w:spacing w:before="100" w:beforeAutospacing="1" w:after="100" w:afterAutospacing="1" w:line="276"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Users – Customer_Support:</w:t>
      </w:r>
      <w:r w:rsidRPr="00E75BFD">
        <w:rPr>
          <w:rFonts w:ascii="Times New Roman" w:eastAsia="Times New Roman" w:hAnsi="Times New Roman" w:cs="Times New Roman"/>
          <w:kern w:val="0"/>
          <w:sz w:val="26"/>
          <w:szCs w:val="26"/>
          <w:lang w:eastAsia="vi-VN"/>
          <w14:ligatures w14:val="none"/>
        </w:rPr>
        <w:t xml:space="preserve"> Một-nhiều (một user có thể gửi nhiều yêu cầu hỗ trợ).</w:t>
      </w:r>
    </w:p>
    <w:p w14:paraId="5221494A" w14:textId="77777777" w:rsidR="002E14C2" w:rsidRPr="00E75BFD" w:rsidRDefault="002E14C2" w:rsidP="00957E81">
      <w:pPr>
        <w:pStyle w:val="ListParagraph"/>
        <w:numPr>
          <w:ilvl w:val="0"/>
          <w:numId w:val="204"/>
        </w:numPr>
        <w:spacing w:before="100" w:beforeAutospacing="1" w:after="100" w:afterAutospacing="1" w:line="276"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Orders – Order_Items:</w:t>
      </w:r>
      <w:r w:rsidRPr="00E75BFD">
        <w:rPr>
          <w:rFonts w:ascii="Times New Roman" w:eastAsia="Times New Roman" w:hAnsi="Times New Roman" w:cs="Times New Roman"/>
          <w:kern w:val="0"/>
          <w:sz w:val="26"/>
          <w:szCs w:val="26"/>
          <w:lang w:eastAsia="vi-VN"/>
          <w14:ligatures w14:val="none"/>
        </w:rPr>
        <w:t xml:space="preserve"> Một-nhiều (mỗi đơn hàng có thể chứa nhiều sản phẩm).</w:t>
      </w:r>
    </w:p>
    <w:p w14:paraId="62057CD7" w14:textId="77777777" w:rsidR="002E14C2" w:rsidRPr="00E75BFD" w:rsidRDefault="002E14C2" w:rsidP="00957E81">
      <w:pPr>
        <w:pStyle w:val="ListParagraph"/>
        <w:numPr>
          <w:ilvl w:val="0"/>
          <w:numId w:val="204"/>
        </w:numPr>
        <w:spacing w:before="100" w:beforeAutospacing="1" w:after="100" w:afterAutospacing="1" w:line="276"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Orders – Shipping_Addresses:</w:t>
      </w:r>
      <w:r w:rsidRPr="00E75BFD">
        <w:rPr>
          <w:rFonts w:ascii="Times New Roman" w:eastAsia="Times New Roman" w:hAnsi="Times New Roman" w:cs="Times New Roman"/>
          <w:kern w:val="0"/>
          <w:sz w:val="26"/>
          <w:szCs w:val="26"/>
          <w:lang w:eastAsia="vi-VN"/>
          <w14:ligatures w14:val="none"/>
        </w:rPr>
        <w:t xml:space="preserve"> Một-một (mỗi đơn hàng có một địa chỉ giao hàng).</w:t>
      </w:r>
    </w:p>
    <w:p w14:paraId="07931F99" w14:textId="77777777" w:rsidR="002E14C2" w:rsidRPr="00E75BFD" w:rsidRDefault="002E14C2" w:rsidP="00957E81">
      <w:pPr>
        <w:pStyle w:val="ListParagraph"/>
        <w:numPr>
          <w:ilvl w:val="0"/>
          <w:numId w:val="204"/>
        </w:numPr>
        <w:spacing w:before="100" w:beforeAutospacing="1" w:after="100" w:afterAutospacing="1" w:line="276"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Products – Order_Items / Cart_Items / Reviews:</w:t>
      </w:r>
      <w:r w:rsidRPr="00E75BFD">
        <w:rPr>
          <w:rFonts w:ascii="Times New Roman" w:eastAsia="Times New Roman" w:hAnsi="Times New Roman" w:cs="Times New Roman"/>
          <w:kern w:val="0"/>
          <w:sz w:val="26"/>
          <w:szCs w:val="26"/>
          <w:lang w:eastAsia="vi-VN"/>
          <w14:ligatures w14:val="none"/>
        </w:rPr>
        <w:t xml:space="preserve"> Quan hệ một-nhiều (một sản phẩm có thể xuất hiện trong nhiều đơn hàng, giỏ hàng và đánh giá).</w:t>
      </w:r>
    </w:p>
    <w:p w14:paraId="322FDBBE" w14:textId="77777777" w:rsidR="002E14C2" w:rsidRPr="00E75BFD" w:rsidRDefault="002E14C2" w:rsidP="00957E81">
      <w:pPr>
        <w:pStyle w:val="ListParagraph"/>
        <w:numPr>
          <w:ilvl w:val="0"/>
          <w:numId w:val="204"/>
        </w:numPr>
        <w:spacing w:before="100" w:beforeAutospacing="1" w:after="100" w:afterAutospacing="1" w:line="276" w:lineRule="auto"/>
        <w:ind w:left="1080"/>
        <w:rPr>
          <w:rFonts w:ascii="Times New Roman" w:eastAsia="Times New Roman" w:hAnsi="Times New Roman" w:cs="Times New Roman"/>
          <w:kern w:val="0"/>
          <w:sz w:val="26"/>
          <w:szCs w:val="26"/>
          <w:lang w:eastAsia="vi-VN"/>
          <w14:ligatures w14:val="none"/>
        </w:rPr>
      </w:pPr>
      <w:r w:rsidRPr="00E75BFD">
        <w:rPr>
          <w:rFonts w:ascii="Times New Roman" w:eastAsia="Times New Roman" w:hAnsi="Times New Roman" w:cs="Times New Roman"/>
          <w:b/>
          <w:bCs/>
          <w:kern w:val="0"/>
          <w:sz w:val="26"/>
          <w:szCs w:val="26"/>
          <w:lang w:eastAsia="vi-VN"/>
          <w14:ligatures w14:val="none"/>
        </w:rPr>
        <w:t>Carts – Cart_Items:</w:t>
      </w:r>
      <w:r w:rsidRPr="00E75BFD">
        <w:rPr>
          <w:rFonts w:ascii="Times New Roman" w:eastAsia="Times New Roman" w:hAnsi="Times New Roman" w:cs="Times New Roman"/>
          <w:kern w:val="0"/>
          <w:sz w:val="26"/>
          <w:szCs w:val="26"/>
          <w:lang w:eastAsia="vi-VN"/>
          <w14:ligatures w14:val="none"/>
        </w:rPr>
        <w:t xml:space="preserve"> Một-nhiều (một giỏ hàng có thể chứa nhiều sản phẩm).</w:t>
      </w:r>
    </w:p>
    <w:p w14:paraId="7E826BAA" w14:textId="77777777" w:rsidR="002E14C2" w:rsidRPr="00E75BFD" w:rsidRDefault="002E14C2" w:rsidP="002E14C2">
      <w:pPr>
        <w:spacing w:before="100" w:beforeAutospacing="1" w:after="100" w:afterAutospacing="1" w:line="276" w:lineRule="auto"/>
        <w:jc w:val="both"/>
        <w:rPr>
          <w:rFonts w:ascii="Times New Roman" w:eastAsia="Times New Roman" w:hAnsi="Times New Roman" w:cs="Times New Roman"/>
          <w:kern w:val="0"/>
          <w:sz w:val="26"/>
          <w:szCs w:val="26"/>
          <w:lang w:eastAsia="vi-VN"/>
          <w14:ligatures w14:val="none"/>
        </w:rPr>
      </w:pPr>
    </w:p>
    <w:p w14:paraId="03DDD97C" w14:textId="1F4B049E" w:rsidR="002E7105" w:rsidRPr="00E75BFD" w:rsidRDefault="00C4176C" w:rsidP="00957E81">
      <w:pPr>
        <w:pStyle w:val="Heading4"/>
        <w:numPr>
          <w:ilvl w:val="3"/>
          <w:numId w:val="62"/>
        </w:numPr>
        <w:tabs>
          <w:tab w:val="left" w:pos="990"/>
        </w:tabs>
        <w:rPr>
          <w:rFonts w:ascii="Times New Roman" w:hAnsi="Times New Roman" w:cs="Times New Roman"/>
          <w:b/>
          <w:bCs/>
          <w:i w:val="0"/>
          <w:iCs w:val="0"/>
          <w:color w:val="auto"/>
          <w:sz w:val="28"/>
          <w:szCs w:val="28"/>
        </w:rPr>
      </w:pPr>
      <w:r w:rsidRPr="00E75BFD">
        <w:rPr>
          <w:rFonts w:ascii="Times New Roman" w:hAnsi="Times New Roman" w:cs="Times New Roman"/>
          <w:b/>
          <w:bCs/>
          <w:i w:val="0"/>
          <w:iCs w:val="0"/>
          <w:color w:val="auto"/>
          <w:sz w:val="28"/>
          <w:szCs w:val="28"/>
        </w:rPr>
        <w:t>Physical Data Model</w:t>
      </w:r>
    </w:p>
    <w:tbl>
      <w:tblPr>
        <w:tblStyle w:val="TableGrid"/>
        <w:tblW w:w="0" w:type="auto"/>
        <w:tblLook w:val="04A0" w:firstRow="1" w:lastRow="0" w:firstColumn="1" w:lastColumn="0" w:noHBand="0" w:noVBand="1"/>
      </w:tblPr>
      <w:tblGrid>
        <w:gridCol w:w="8360"/>
      </w:tblGrid>
      <w:tr w:rsidR="00770B16" w:rsidRPr="00E75BFD" w14:paraId="105B4E2B" w14:textId="77777777" w:rsidTr="00770B16">
        <w:tc>
          <w:tcPr>
            <w:tcW w:w="9016" w:type="dxa"/>
          </w:tcPr>
          <w:p w14:paraId="1749B53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DATABASE</w:t>
            </w:r>
            <w:r w:rsidRPr="00E75BFD">
              <w:rPr>
                <w:rFonts w:ascii="Consolas" w:hAnsi="Consolas" w:cs="Consolas"/>
                <w:color w:val="000000"/>
                <w:kern w:val="0"/>
                <w:sz w:val="19"/>
                <w:szCs w:val="19"/>
              </w:rPr>
              <w:t xml:space="preserve"> ShopDB</w:t>
            </w:r>
            <w:r w:rsidRPr="00E75BFD">
              <w:rPr>
                <w:rFonts w:ascii="Consolas" w:hAnsi="Consolas" w:cs="Consolas"/>
                <w:color w:val="808080"/>
                <w:kern w:val="0"/>
                <w:sz w:val="19"/>
                <w:szCs w:val="19"/>
              </w:rPr>
              <w:t>;</w:t>
            </w:r>
          </w:p>
          <w:p w14:paraId="01BA123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5A599EE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USE</w:t>
            </w:r>
            <w:r w:rsidRPr="00E75BFD">
              <w:rPr>
                <w:rFonts w:ascii="Consolas" w:hAnsi="Consolas" w:cs="Consolas"/>
                <w:color w:val="000000"/>
                <w:kern w:val="0"/>
                <w:sz w:val="19"/>
                <w:szCs w:val="19"/>
              </w:rPr>
              <w:t xml:space="preserve"> ShopDB</w:t>
            </w:r>
            <w:r w:rsidRPr="00E75BFD">
              <w:rPr>
                <w:rFonts w:ascii="Consolas" w:hAnsi="Consolas" w:cs="Consolas"/>
                <w:color w:val="808080"/>
                <w:kern w:val="0"/>
                <w:sz w:val="19"/>
                <w:szCs w:val="19"/>
              </w:rPr>
              <w:t>;</w:t>
            </w:r>
          </w:p>
          <w:p w14:paraId="3B31AC0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7BA09A0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5B41B51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02CD163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USERS TABLE</w:t>
            </w:r>
          </w:p>
          <w:p w14:paraId="10D8F95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6EE1760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[User]</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5A793CE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user_id</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78229F2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name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63411D5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email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UNIQUE</w:t>
            </w:r>
            <w:r w:rsidRPr="00E75BFD">
              <w:rPr>
                <w:rFonts w:ascii="Consolas" w:hAnsi="Consolas" w:cs="Consolas"/>
                <w:color w:val="808080"/>
                <w:kern w:val="0"/>
                <w:sz w:val="19"/>
                <w:szCs w:val="19"/>
              </w:rPr>
              <w:t>,</w:t>
            </w:r>
          </w:p>
          <w:p w14:paraId="54109CF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password</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255</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1C62158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phone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20</w:t>
            </w:r>
            <w:r w:rsidRPr="00E75BFD">
              <w:rPr>
                <w:rFonts w:ascii="Consolas" w:hAnsi="Consolas" w:cs="Consolas"/>
                <w:color w:val="808080"/>
                <w:kern w:val="0"/>
                <w:sz w:val="19"/>
                <w:szCs w:val="19"/>
              </w:rPr>
              <w:t>),</w:t>
            </w:r>
          </w:p>
          <w:p w14:paraId="79DFE00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role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00"/>
                <w:kern w:val="0"/>
                <w:sz w:val="19"/>
                <w:szCs w:val="19"/>
              </w:rPr>
              <w:t>'customer'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8000"/>
                <w:kern w:val="0"/>
                <w:sz w:val="19"/>
                <w:szCs w:val="19"/>
              </w:rPr>
              <w:t>-- ('customer', 'merchant', 'admin')</w:t>
            </w:r>
          </w:p>
          <w:p w14:paraId="1CA2A1D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status</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00"/>
                <w:kern w:val="0"/>
                <w:sz w:val="19"/>
                <w:szCs w:val="19"/>
              </w:rPr>
              <w:t>'active'</w:t>
            </w:r>
            <w:r w:rsidRPr="00E75BFD">
              <w:rPr>
                <w:rFonts w:ascii="Consolas" w:hAnsi="Consolas" w:cs="Consolas"/>
                <w:color w:val="808080"/>
                <w:kern w:val="0"/>
                <w:sz w:val="19"/>
                <w:szCs w:val="19"/>
              </w:rPr>
              <w:t>,</w:t>
            </w:r>
          </w:p>
          <w:p w14:paraId="2628B15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created_at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0229365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0215B31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1584684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13A0497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07304EB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USER PROFILE TABLE (1–1 with User)</w:t>
            </w:r>
          </w:p>
          <w:p w14:paraId="6348B85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77D58F0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lastRenderedPageBreak/>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UserProfile</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56DE20D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profile_id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229DE13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user_id</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UNIQUE</w:t>
            </w:r>
            <w:r w:rsidRPr="00E75BFD">
              <w:rPr>
                <w:rFonts w:ascii="Consolas" w:hAnsi="Consolas" w:cs="Consolas"/>
                <w:color w:val="808080"/>
                <w:kern w:val="0"/>
                <w:sz w:val="19"/>
                <w:szCs w:val="19"/>
              </w:rPr>
              <w:t>,</w:t>
            </w:r>
          </w:p>
          <w:p w14:paraId="1DD50AE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gender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w:t>
            </w:r>
            <w:r w:rsidRPr="00E75BFD">
              <w:rPr>
                <w:rFonts w:ascii="Consolas" w:hAnsi="Consolas" w:cs="Consolas"/>
                <w:color w:val="808080"/>
                <w:kern w:val="0"/>
                <w:sz w:val="19"/>
                <w:szCs w:val="19"/>
              </w:rPr>
              <w:t>),</w:t>
            </w:r>
          </w:p>
          <w:p w14:paraId="110F8A7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birthdate </w:t>
            </w:r>
            <w:r w:rsidRPr="00E75BFD">
              <w:rPr>
                <w:rFonts w:ascii="Consolas" w:hAnsi="Consolas" w:cs="Consolas"/>
                <w:color w:val="0000FF"/>
                <w:kern w:val="0"/>
                <w:sz w:val="19"/>
                <w:szCs w:val="19"/>
              </w:rPr>
              <w:t>DATE</w:t>
            </w:r>
            <w:r w:rsidRPr="00E75BFD">
              <w:rPr>
                <w:rFonts w:ascii="Consolas" w:hAnsi="Consolas" w:cs="Consolas"/>
                <w:color w:val="808080"/>
                <w:kern w:val="0"/>
                <w:sz w:val="19"/>
                <w:szCs w:val="19"/>
              </w:rPr>
              <w:t>,</w:t>
            </w:r>
          </w:p>
          <w:p w14:paraId="1C40F06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avatar_url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255</w:t>
            </w:r>
            <w:r w:rsidRPr="00E75BFD">
              <w:rPr>
                <w:rFonts w:ascii="Consolas" w:hAnsi="Consolas" w:cs="Consolas"/>
                <w:color w:val="808080"/>
                <w:kern w:val="0"/>
                <w:sz w:val="19"/>
                <w:szCs w:val="19"/>
              </w:rPr>
              <w:t>),</w:t>
            </w:r>
          </w:p>
          <w:p w14:paraId="0254214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address</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255</w:t>
            </w:r>
            <w:r w:rsidRPr="00E75BFD">
              <w:rPr>
                <w:rFonts w:ascii="Consolas" w:hAnsi="Consolas" w:cs="Consolas"/>
                <w:color w:val="808080"/>
                <w:kern w:val="0"/>
                <w:sz w:val="19"/>
                <w:szCs w:val="19"/>
              </w:rPr>
              <w:t>),</w:t>
            </w:r>
          </w:p>
          <w:p w14:paraId="708C48B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[User]</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p>
          <w:p w14:paraId="50CDDA9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0446A78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25947D2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4C929FC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3008883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BRAND TABLE</w:t>
            </w:r>
          </w:p>
          <w:p w14:paraId="525F31B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290279F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Brand</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5F0CEB3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brand_id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0DA78C1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name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6FB55D2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description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MAX</w:t>
            </w:r>
            <w:r w:rsidRPr="00E75BFD">
              <w:rPr>
                <w:rFonts w:ascii="Consolas" w:hAnsi="Consolas" w:cs="Consolas"/>
                <w:color w:val="808080"/>
                <w:kern w:val="0"/>
                <w:sz w:val="19"/>
                <w:szCs w:val="19"/>
              </w:rPr>
              <w:t>),</w:t>
            </w:r>
          </w:p>
          <w:p w14:paraId="1BC2F65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logo_url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255</w:t>
            </w:r>
            <w:r w:rsidRPr="00E75BFD">
              <w:rPr>
                <w:rFonts w:ascii="Consolas" w:hAnsi="Consolas" w:cs="Consolas"/>
                <w:color w:val="808080"/>
                <w:kern w:val="0"/>
                <w:sz w:val="19"/>
                <w:szCs w:val="19"/>
              </w:rPr>
              <w:t>),</w:t>
            </w:r>
          </w:p>
          <w:p w14:paraId="2170127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origin_country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100</w:t>
            </w:r>
            <w:r w:rsidRPr="00E75BFD">
              <w:rPr>
                <w:rFonts w:ascii="Consolas" w:hAnsi="Consolas" w:cs="Consolas"/>
                <w:color w:val="808080"/>
                <w:kern w:val="0"/>
                <w:sz w:val="19"/>
                <w:szCs w:val="19"/>
              </w:rPr>
              <w:t>),</w:t>
            </w:r>
          </w:p>
          <w:p w14:paraId="63800F1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created_at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42CF5B8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27F79ED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6195728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3D5859E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017D9BC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MERCHANT TABLE</w:t>
            </w:r>
          </w:p>
          <w:p w14:paraId="4ACD14B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38A106B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Merchant</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148AF23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merchant_id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317C1FF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name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01E3591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email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100</w:t>
            </w:r>
            <w:r w:rsidRPr="00E75BFD">
              <w:rPr>
                <w:rFonts w:ascii="Consolas" w:hAnsi="Consolas" w:cs="Consolas"/>
                <w:color w:val="808080"/>
                <w:kern w:val="0"/>
                <w:sz w:val="19"/>
                <w:szCs w:val="19"/>
              </w:rPr>
              <w:t>),</w:t>
            </w:r>
          </w:p>
          <w:p w14:paraId="09DCB13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phone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20</w:t>
            </w:r>
            <w:r w:rsidRPr="00E75BFD">
              <w:rPr>
                <w:rFonts w:ascii="Consolas" w:hAnsi="Consolas" w:cs="Consolas"/>
                <w:color w:val="808080"/>
                <w:kern w:val="0"/>
                <w:sz w:val="19"/>
                <w:szCs w:val="19"/>
              </w:rPr>
              <w:t>),</w:t>
            </w:r>
          </w:p>
          <w:p w14:paraId="7286CB1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address</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255</w:t>
            </w:r>
            <w:r w:rsidRPr="00E75BFD">
              <w:rPr>
                <w:rFonts w:ascii="Consolas" w:hAnsi="Consolas" w:cs="Consolas"/>
                <w:color w:val="808080"/>
                <w:kern w:val="0"/>
                <w:sz w:val="19"/>
                <w:szCs w:val="19"/>
              </w:rPr>
              <w:t>),</w:t>
            </w:r>
          </w:p>
          <w:p w14:paraId="38293E5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rating </w:t>
            </w:r>
            <w:r w:rsidRPr="00E75BFD">
              <w:rPr>
                <w:rFonts w:ascii="Consolas" w:hAnsi="Consolas" w:cs="Consolas"/>
                <w:color w:val="0000FF"/>
                <w:kern w:val="0"/>
                <w:sz w:val="19"/>
                <w:szCs w:val="19"/>
              </w:rPr>
              <w:t>DECIMAL</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3</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0</w:t>
            </w:r>
            <w:r w:rsidRPr="00E75BFD">
              <w:rPr>
                <w:rFonts w:ascii="Consolas" w:hAnsi="Consolas" w:cs="Consolas"/>
                <w:color w:val="808080"/>
                <w:kern w:val="0"/>
                <w:sz w:val="19"/>
                <w:szCs w:val="19"/>
              </w:rPr>
              <w:t>,</w:t>
            </w:r>
          </w:p>
          <w:p w14:paraId="2149147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business_status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00"/>
                <w:kern w:val="0"/>
                <w:sz w:val="19"/>
                <w:szCs w:val="19"/>
              </w:rPr>
              <w:t>'active'</w:t>
            </w:r>
            <w:r w:rsidRPr="00E75BFD">
              <w:rPr>
                <w:rFonts w:ascii="Consolas" w:hAnsi="Consolas" w:cs="Consolas"/>
                <w:color w:val="808080"/>
                <w:kern w:val="0"/>
                <w:sz w:val="19"/>
                <w:szCs w:val="19"/>
              </w:rPr>
              <w:t>,</w:t>
            </w:r>
          </w:p>
          <w:p w14:paraId="0BA35EB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total_revenue </w:t>
            </w:r>
            <w:r w:rsidRPr="00E75BFD">
              <w:rPr>
                <w:rFonts w:ascii="Consolas" w:hAnsi="Consolas" w:cs="Consolas"/>
                <w:color w:val="0000FF"/>
                <w:kern w:val="0"/>
                <w:sz w:val="19"/>
                <w:szCs w:val="19"/>
              </w:rPr>
              <w:t>DECIMAL</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0</w:t>
            </w:r>
            <w:r w:rsidRPr="00E75BFD">
              <w:rPr>
                <w:rFonts w:ascii="Consolas" w:hAnsi="Consolas" w:cs="Consolas"/>
                <w:color w:val="808080"/>
                <w:kern w:val="0"/>
                <w:sz w:val="19"/>
                <w:szCs w:val="19"/>
              </w:rPr>
              <w:t>,</w:t>
            </w:r>
          </w:p>
          <w:p w14:paraId="1576715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join_date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7BE814E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11763E5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0041EBB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7BFCA51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26566CD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PRODUCT TABLE</w:t>
            </w:r>
          </w:p>
          <w:p w14:paraId="5C9AB50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36205CA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Product</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128E937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product_id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02BAE85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name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576FEB0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description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MAX</w:t>
            </w:r>
            <w:r w:rsidRPr="00E75BFD">
              <w:rPr>
                <w:rFonts w:ascii="Consolas" w:hAnsi="Consolas" w:cs="Consolas"/>
                <w:color w:val="808080"/>
                <w:kern w:val="0"/>
                <w:sz w:val="19"/>
                <w:szCs w:val="19"/>
              </w:rPr>
              <w:t>),</w:t>
            </w:r>
          </w:p>
          <w:p w14:paraId="7B97754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image_url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255</w:t>
            </w:r>
            <w:r w:rsidRPr="00E75BFD">
              <w:rPr>
                <w:rFonts w:ascii="Consolas" w:hAnsi="Consolas" w:cs="Consolas"/>
                <w:color w:val="808080"/>
                <w:kern w:val="0"/>
                <w:sz w:val="19"/>
                <w:szCs w:val="19"/>
              </w:rPr>
              <w:t>),</w:t>
            </w:r>
          </w:p>
          <w:p w14:paraId="7C7C306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price </w:t>
            </w:r>
            <w:r w:rsidRPr="00E75BFD">
              <w:rPr>
                <w:rFonts w:ascii="Consolas" w:hAnsi="Consolas" w:cs="Consolas"/>
                <w:color w:val="0000FF"/>
                <w:kern w:val="0"/>
                <w:sz w:val="19"/>
                <w:szCs w:val="19"/>
              </w:rPr>
              <w:t>DECIMAL</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435A2EB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stock_quantity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0</w:t>
            </w:r>
            <w:r w:rsidRPr="00E75BFD">
              <w:rPr>
                <w:rFonts w:ascii="Consolas" w:hAnsi="Consolas" w:cs="Consolas"/>
                <w:color w:val="808080"/>
                <w:kern w:val="0"/>
                <w:sz w:val="19"/>
                <w:szCs w:val="19"/>
              </w:rPr>
              <w:t>,</w:t>
            </w:r>
          </w:p>
          <w:p w14:paraId="75C01FF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category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50</w:t>
            </w:r>
            <w:r w:rsidRPr="00E75BFD">
              <w:rPr>
                <w:rFonts w:ascii="Consolas" w:hAnsi="Consolas" w:cs="Consolas"/>
                <w:color w:val="808080"/>
                <w:kern w:val="0"/>
                <w:sz w:val="19"/>
                <w:szCs w:val="19"/>
              </w:rPr>
              <w:t>),</w:t>
            </w:r>
          </w:p>
          <w:p w14:paraId="6696301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brand_id </w:t>
            </w:r>
            <w:r w:rsidRPr="00E75BFD">
              <w:rPr>
                <w:rFonts w:ascii="Consolas" w:hAnsi="Consolas" w:cs="Consolas"/>
                <w:color w:val="0000FF"/>
                <w:kern w:val="0"/>
                <w:sz w:val="19"/>
                <w:szCs w:val="19"/>
              </w:rPr>
              <w:t>INT</w:t>
            </w:r>
            <w:r w:rsidRPr="00E75BFD">
              <w:rPr>
                <w:rFonts w:ascii="Consolas" w:hAnsi="Consolas" w:cs="Consolas"/>
                <w:color w:val="808080"/>
                <w:kern w:val="0"/>
                <w:sz w:val="19"/>
                <w:szCs w:val="19"/>
              </w:rPr>
              <w:t>,</w:t>
            </w:r>
          </w:p>
          <w:p w14:paraId="2AC111D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merchant_id </w:t>
            </w:r>
            <w:r w:rsidRPr="00E75BFD">
              <w:rPr>
                <w:rFonts w:ascii="Consolas" w:hAnsi="Consolas" w:cs="Consolas"/>
                <w:color w:val="0000FF"/>
                <w:kern w:val="0"/>
                <w:sz w:val="19"/>
                <w:szCs w:val="19"/>
              </w:rPr>
              <w:t>INT</w:t>
            </w:r>
            <w:r w:rsidRPr="00E75BFD">
              <w:rPr>
                <w:rFonts w:ascii="Consolas" w:hAnsi="Consolas" w:cs="Consolas"/>
                <w:color w:val="808080"/>
                <w:kern w:val="0"/>
                <w:sz w:val="19"/>
                <w:szCs w:val="19"/>
              </w:rPr>
              <w:t>,</w:t>
            </w:r>
          </w:p>
          <w:p w14:paraId="4BD74E1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number_reviews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0</w:t>
            </w:r>
            <w:r w:rsidRPr="00E75BFD">
              <w:rPr>
                <w:rFonts w:ascii="Consolas" w:hAnsi="Consolas" w:cs="Consolas"/>
                <w:color w:val="808080"/>
                <w:kern w:val="0"/>
                <w:sz w:val="19"/>
                <w:szCs w:val="19"/>
              </w:rPr>
              <w:t>,</w:t>
            </w:r>
          </w:p>
          <w:p w14:paraId="1DDC678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average_rating </w:t>
            </w:r>
            <w:r w:rsidRPr="00E75BFD">
              <w:rPr>
                <w:rFonts w:ascii="Consolas" w:hAnsi="Consolas" w:cs="Consolas"/>
                <w:color w:val="0000FF"/>
                <w:kern w:val="0"/>
                <w:sz w:val="19"/>
                <w:szCs w:val="19"/>
              </w:rPr>
              <w:t>DECIMAL</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3</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0.0</w:t>
            </w:r>
            <w:r w:rsidRPr="00E75BFD">
              <w:rPr>
                <w:rFonts w:ascii="Consolas" w:hAnsi="Consolas" w:cs="Consolas"/>
                <w:color w:val="808080"/>
                <w:kern w:val="0"/>
                <w:sz w:val="19"/>
                <w:szCs w:val="19"/>
              </w:rPr>
              <w:t>,</w:t>
            </w:r>
          </w:p>
          <w:p w14:paraId="2B7D953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created_at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0BD1542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updated_at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7895ACA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brand_id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Brand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brand_id</w:t>
            </w:r>
            <w:r w:rsidRPr="00E75BFD">
              <w:rPr>
                <w:rFonts w:ascii="Consolas" w:hAnsi="Consolas" w:cs="Consolas"/>
                <w:color w:val="808080"/>
                <w:kern w:val="0"/>
                <w:sz w:val="19"/>
                <w:szCs w:val="19"/>
              </w:rPr>
              <w:t>),</w:t>
            </w:r>
          </w:p>
          <w:p w14:paraId="210DC97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merchant_id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Merchant</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merchant_id</w:t>
            </w:r>
            <w:r w:rsidRPr="00E75BFD">
              <w:rPr>
                <w:rFonts w:ascii="Consolas" w:hAnsi="Consolas" w:cs="Consolas"/>
                <w:color w:val="808080"/>
                <w:kern w:val="0"/>
                <w:sz w:val="19"/>
                <w:szCs w:val="19"/>
              </w:rPr>
              <w:t>)</w:t>
            </w:r>
          </w:p>
          <w:p w14:paraId="28F63CE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098C75D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6C918AD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2688AD8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6476EAD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lastRenderedPageBreak/>
              <w:t>-- REVIEW TABLE (n–n User–Product)</w:t>
            </w:r>
          </w:p>
          <w:p w14:paraId="411C142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6D3E9C3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Review</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15FB1D8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review_id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5DA99FE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user_id</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4F697B6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product_id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1CAEECC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rating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CHECK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rating </w:t>
            </w:r>
            <w:r w:rsidRPr="00E75BFD">
              <w:rPr>
                <w:rFonts w:ascii="Consolas" w:hAnsi="Consolas" w:cs="Consolas"/>
                <w:color w:val="808080"/>
                <w:kern w:val="0"/>
                <w:sz w:val="19"/>
                <w:szCs w:val="19"/>
              </w:rPr>
              <w:t>BETWEEN</w:t>
            </w:r>
            <w:r w:rsidRPr="00E75BFD">
              <w:rPr>
                <w:rFonts w:ascii="Consolas" w:hAnsi="Consolas" w:cs="Consolas"/>
                <w:color w:val="000000"/>
                <w:kern w:val="0"/>
                <w:sz w:val="19"/>
                <w:szCs w:val="19"/>
              </w:rPr>
              <w:t xml:space="preserve"> 1 </w:t>
            </w:r>
            <w:r w:rsidRPr="00E75BFD">
              <w:rPr>
                <w:rFonts w:ascii="Consolas" w:hAnsi="Consolas" w:cs="Consolas"/>
                <w:color w:val="808080"/>
                <w:kern w:val="0"/>
                <w:sz w:val="19"/>
                <w:szCs w:val="19"/>
              </w:rPr>
              <w:t>AND</w:t>
            </w:r>
            <w:r w:rsidRPr="00E75BFD">
              <w:rPr>
                <w:rFonts w:ascii="Consolas" w:hAnsi="Consolas" w:cs="Consolas"/>
                <w:color w:val="000000"/>
                <w:kern w:val="0"/>
                <w:sz w:val="19"/>
                <w:szCs w:val="19"/>
              </w:rPr>
              <w:t xml:space="preserve"> 5</w:t>
            </w:r>
            <w:r w:rsidRPr="00E75BFD">
              <w:rPr>
                <w:rFonts w:ascii="Consolas" w:hAnsi="Consolas" w:cs="Consolas"/>
                <w:color w:val="808080"/>
                <w:kern w:val="0"/>
                <w:sz w:val="19"/>
                <w:szCs w:val="19"/>
              </w:rPr>
              <w:t>),</w:t>
            </w:r>
          </w:p>
          <w:p w14:paraId="7DBDDB5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comment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MAX</w:t>
            </w:r>
            <w:r w:rsidRPr="00E75BFD">
              <w:rPr>
                <w:rFonts w:ascii="Consolas" w:hAnsi="Consolas" w:cs="Consolas"/>
                <w:color w:val="808080"/>
                <w:kern w:val="0"/>
                <w:sz w:val="19"/>
                <w:szCs w:val="19"/>
              </w:rPr>
              <w:t>),</w:t>
            </w:r>
          </w:p>
          <w:p w14:paraId="7794850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created_at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17C0311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[User]</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p>
          <w:p w14:paraId="4328073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product_id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Product</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product_id</w:t>
            </w:r>
            <w:r w:rsidRPr="00E75BFD">
              <w:rPr>
                <w:rFonts w:ascii="Consolas" w:hAnsi="Consolas" w:cs="Consolas"/>
                <w:color w:val="808080"/>
                <w:kern w:val="0"/>
                <w:sz w:val="19"/>
                <w:szCs w:val="19"/>
              </w:rPr>
              <w:t>)</w:t>
            </w:r>
          </w:p>
          <w:p w14:paraId="71A983D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0F34F96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7E4F98F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4EACF5D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5C5FB0A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CART TABLE (1–1 User–Cart)</w:t>
            </w:r>
          </w:p>
          <w:p w14:paraId="5E08494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7EEF665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Cart</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4135A04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cart_id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4153602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user_id</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369C51C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discount_code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50</w:t>
            </w:r>
            <w:r w:rsidRPr="00E75BFD">
              <w:rPr>
                <w:rFonts w:ascii="Consolas" w:hAnsi="Consolas" w:cs="Consolas"/>
                <w:color w:val="808080"/>
                <w:kern w:val="0"/>
                <w:sz w:val="19"/>
                <w:szCs w:val="19"/>
              </w:rPr>
              <w:t>),</w:t>
            </w:r>
          </w:p>
          <w:p w14:paraId="25FAB73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shipping_fee </w:t>
            </w:r>
            <w:r w:rsidRPr="00E75BFD">
              <w:rPr>
                <w:rFonts w:ascii="Consolas" w:hAnsi="Consolas" w:cs="Consolas"/>
                <w:color w:val="0000FF"/>
                <w:kern w:val="0"/>
                <w:sz w:val="19"/>
                <w:szCs w:val="19"/>
              </w:rPr>
              <w:t>DECIMAL</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0.00</w:t>
            </w:r>
            <w:r w:rsidRPr="00E75BFD">
              <w:rPr>
                <w:rFonts w:ascii="Consolas" w:hAnsi="Consolas" w:cs="Consolas"/>
                <w:color w:val="808080"/>
                <w:kern w:val="0"/>
                <w:sz w:val="19"/>
                <w:szCs w:val="19"/>
              </w:rPr>
              <w:t>,</w:t>
            </w:r>
          </w:p>
          <w:p w14:paraId="1E542E2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total_amount </w:t>
            </w:r>
            <w:r w:rsidRPr="00E75BFD">
              <w:rPr>
                <w:rFonts w:ascii="Consolas" w:hAnsi="Consolas" w:cs="Consolas"/>
                <w:color w:val="0000FF"/>
                <w:kern w:val="0"/>
                <w:sz w:val="19"/>
                <w:szCs w:val="19"/>
              </w:rPr>
              <w:t>DECIMAL</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0.00</w:t>
            </w:r>
            <w:r w:rsidRPr="00E75BFD">
              <w:rPr>
                <w:rFonts w:ascii="Consolas" w:hAnsi="Consolas" w:cs="Consolas"/>
                <w:color w:val="808080"/>
                <w:kern w:val="0"/>
                <w:sz w:val="19"/>
                <w:szCs w:val="19"/>
              </w:rPr>
              <w:t>,</w:t>
            </w:r>
          </w:p>
          <w:p w14:paraId="1E7B27D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created_at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75B5551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updated_at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488E9E0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[User]</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p>
          <w:p w14:paraId="2251A62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315FC25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41AF68D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01559C6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4C5EF4C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CART ITEM TABLE (1–n Cart–CartItem)</w:t>
            </w:r>
          </w:p>
          <w:p w14:paraId="71E0BDA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55D86252"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CartItem</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6940B58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cart_item_id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7281292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cart_id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6013A11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product_id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6C17E1E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quantity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CHECK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quantity </w:t>
            </w:r>
            <w:r w:rsidRPr="00E75BFD">
              <w:rPr>
                <w:rFonts w:ascii="Consolas" w:hAnsi="Consolas" w:cs="Consolas"/>
                <w:color w:val="808080"/>
                <w:kern w:val="0"/>
                <w:sz w:val="19"/>
                <w:szCs w:val="19"/>
              </w:rPr>
              <w:t>&gt;</w:t>
            </w:r>
            <w:r w:rsidRPr="00E75BFD">
              <w:rPr>
                <w:rFonts w:ascii="Consolas" w:hAnsi="Consolas" w:cs="Consolas"/>
                <w:color w:val="000000"/>
                <w:kern w:val="0"/>
                <w:sz w:val="19"/>
                <w:szCs w:val="19"/>
              </w:rPr>
              <w:t xml:space="preserve"> 0</w:t>
            </w:r>
            <w:r w:rsidRPr="00E75BFD">
              <w:rPr>
                <w:rFonts w:ascii="Consolas" w:hAnsi="Consolas" w:cs="Consolas"/>
                <w:color w:val="808080"/>
                <w:kern w:val="0"/>
                <w:sz w:val="19"/>
                <w:szCs w:val="19"/>
              </w:rPr>
              <w:t>),</w:t>
            </w:r>
          </w:p>
          <w:p w14:paraId="6B42EA2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unit_price </w:t>
            </w:r>
            <w:r w:rsidRPr="00E75BFD">
              <w:rPr>
                <w:rFonts w:ascii="Consolas" w:hAnsi="Consolas" w:cs="Consolas"/>
                <w:color w:val="0000FF"/>
                <w:kern w:val="0"/>
                <w:sz w:val="19"/>
                <w:szCs w:val="19"/>
              </w:rPr>
              <w:t>DECIMAL</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011DEF0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subtotal </w:t>
            </w:r>
            <w:r w:rsidRPr="00E75BFD">
              <w:rPr>
                <w:rFonts w:ascii="Consolas" w:hAnsi="Consolas" w:cs="Consolas"/>
                <w:color w:val="0000FF"/>
                <w:kern w:val="0"/>
                <w:sz w:val="19"/>
                <w:szCs w:val="19"/>
              </w:rPr>
              <w:t xml:space="preserve">AS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quantity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unit_price</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PERSISTED</w:t>
            </w:r>
            <w:r w:rsidRPr="00E75BFD">
              <w:rPr>
                <w:rFonts w:ascii="Consolas" w:hAnsi="Consolas" w:cs="Consolas"/>
                <w:color w:val="808080"/>
                <w:kern w:val="0"/>
                <w:sz w:val="19"/>
                <w:szCs w:val="19"/>
              </w:rPr>
              <w:t>,</w:t>
            </w:r>
          </w:p>
          <w:p w14:paraId="74689C9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cart_id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Cart</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cart_id</w:t>
            </w:r>
            <w:r w:rsidRPr="00E75BFD">
              <w:rPr>
                <w:rFonts w:ascii="Consolas" w:hAnsi="Consolas" w:cs="Consolas"/>
                <w:color w:val="808080"/>
                <w:kern w:val="0"/>
                <w:sz w:val="19"/>
                <w:szCs w:val="19"/>
              </w:rPr>
              <w:t>),</w:t>
            </w:r>
          </w:p>
          <w:p w14:paraId="6C4B2E2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product_id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Product</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product_id</w:t>
            </w:r>
            <w:r w:rsidRPr="00E75BFD">
              <w:rPr>
                <w:rFonts w:ascii="Consolas" w:hAnsi="Consolas" w:cs="Consolas"/>
                <w:color w:val="808080"/>
                <w:kern w:val="0"/>
                <w:sz w:val="19"/>
                <w:szCs w:val="19"/>
              </w:rPr>
              <w:t>)</w:t>
            </w:r>
          </w:p>
          <w:p w14:paraId="1B36A4D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1A5EFD7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492E6F8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1579A22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764F762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ORDER TABLE</w:t>
            </w:r>
          </w:p>
          <w:p w14:paraId="6174C64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57E690D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[Order]</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434F712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order_id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59B4D85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user_id</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09DC15B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shipping_address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255</w:t>
            </w:r>
            <w:r w:rsidRPr="00E75BFD">
              <w:rPr>
                <w:rFonts w:ascii="Consolas" w:hAnsi="Consolas" w:cs="Consolas"/>
                <w:color w:val="808080"/>
                <w:kern w:val="0"/>
                <w:sz w:val="19"/>
                <w:szCs w:val="19"/>
              </w:rPr>
              <w:t>),</w:t>
            </w:r>
          </w:p>
          <w:p w14:paraId="5B38CE7D"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total_amount </w:t>
            </w:r>
            <w:r w:rsidRPr="00E75BFD">
              <w:rPr>
                <w:rFonts w:ascii="Consolas" w:hAnsi="Consolas" w:cs="Consolas"/>
                <w:color w:val="0000FF"/>
                <w:kern w:val="0"/>
                <w:sz w:val="19"/>
                <w:szCs w:val="19"/>
              </w:rPr>
              <w:t>DECIMAL</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2D566B2D"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status</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00"/>
                <w:kern w:val="0"/>
                <w:sz w:val="19"/>
                <w:szCs w:val="19"/>
              </w:rPr>
              <w:t>'pending'</w:t>
            </w:r>
            <w:r w:rsidRPr="00E75BFD">
              <w:rPr>
                <w:rFonts w:ascii="Consolas" w:hAnsi="Consolas" w:cs="Consolas"/>
                <w:color w:val="808080"/>
                <w:kern w:val="0"/>
                <w:sz w:val="19"/>
                <w:szCs w:val="19"/>
              </w:rPr>
              <w:t>,</w:t>
            </w:r>
          </w:p>
          <w:p w14:paraId="675A680D"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created_at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1256983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updated_at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1F1B03A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[User]</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p>
          <w:p w14:paraId="6A67C69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2A39FC5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0D92C15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52100CB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4CC551E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ORDER ITEM TABLE (1–n Order–OrderItem)</w:t>
            </w:r>
          </w:p>
          <w:p w14:paraId="48E2E67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43AFAF1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OrderItem</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45DC824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lastRenderedPageBreak/>
              <w:t xml:space="preserve">    order_item_id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377EF333"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order_id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1C44CCB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product_id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166E2C2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quantity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CHECK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quantity </w:t>
            </w:r>
            <w:r w:rsidRPr="00E75BFD">
              <w:rPr>
                <w:rFonts w:ascii="Consolas" w:hAnsi="Consolas" w:cs="Consolas"/>
                <w:color w:val="808080"/>
                <w:kern w:val="0"/>
                <w:sz w:val="19"/>
                <w:szCs w:val="19"/>
              </w:rPr>
              <w:t>&gt;</w:t>
            </w:r>
            <w:r w:rsidRPr="00E75BFD">
              <w:rPr>
                <w:rFonts w:ascii="Consolas" w:hAnsi="Consolas" w:cs="Consolas"/>
                <w:color w:val="000000"/>
                <w:kern w:val="0"/>
                <w:sz w:val="19"/>
                <w:szCs w:val="19"/>
              </w:rPr>
              <w:t xml:space="preserve"> 0</w:t>
            </w:r>
            <w:r w:rsidRPr="00E75BFD">
              <w:rPr>
                <w:rFonts w:ascii="Consolas" w:hAnsi="Consolas" w:cs="Consolas"/>
                <w:color w:val="808080"/>
                <w:kern w:val="0"/>
                <w:sz w:val="19"/>
                <w:szCs w:val="19"/>
              </w:rPr>
              <w:t>),</w:t>
            </w:r>
          </w:p>
          <w:p w14:paraId="1BA072F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price </w:t>
            </w:r>
            <w:r w:rsidRPr="00E75BFD">
              <w:rPr>
                <w:rFonts w:ascii="Consolas" w:hAnsi="Consolas" w:cs="Consolas"/>
                <w:color w:val="0000FF"/>
                <w:kern w:val="0"/>
                <w:sz w:val="19"/>
                <w:szCs w:val="19"/>
              </w:rPr>
              <w:t>DECIMAL</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75673A4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subtotal </w:t>
            </w:r>
            <w:r w:rsidRPr="00E75BFD">
              <w:rPr>
                <w:rFonts w:ascii="Consolas" w:hAnsi="Consolas" w:cs="Consolas"/>
                <w:color w:val="0000FF"/>
                <w:kern w:val="0"/>
                <w:sz w:val="19"/>
                <w:szCs w:val="19"/>
              </w:rPr>
              <w:t xml:space="preserve">AS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quantity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price</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PERSISTED</w:t>
            </w:r>
            <w:r w:rsidRPr="00E75BFD">
              <w:rPr>
                <w:rFonts w:ascii="Consolas" w:hAnsi="Consolas" w:cs="Consolas"/>
                <w:color w:val="808080"/>
                <w:kern w:val="0"/>
                <w:sz w:val="19"/>
                <w:szCs w:val="19"/>
              </w:rPr>
              <w:t>,</w:t>
            </w:r>
          </w:p>
          <w:p w14:paraId="1434B49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order_id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[Order]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order_id</w:t>
            </w:r>
            <w:r w:rsidRPr="00E75BFD">
              <w:rPr>
                <w:rFonts w:ascii="Consolas" w:hAnsi="Consolas" w:cs="Consolas"/>
                <w:color w:val="808080"/>
                <w:kern w:val="0"/>
                <w:sz w:val="19"/>
                <w:szCs w:val="19"/>
              </w:rPr>
              <w:t>),</w:t>
            </w:r>
          </w:p>
          <w:p w14:paraId="450151E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product_id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Product</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product_id</w:t>
            </w:r>
            <w:r w:rsidRPr="00E75BFD">
              <w:rPr>
                <w:rFonts w:ascii="Consolas" w:hAnsi="Consolas" w:cs="Consolas"/>
                <w:color w:val="808080"/>
                <w:kern w:val="0"/>
                <w:sz w:val="19"/>
                <w:szCs w:val="19"/>
              </w:rPr>
              <w:t>)</w:t>
            </w:r>
          </w:p>
          <w:p w14:paraId="5EB11D6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4BC2FC7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125C7CE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0131A18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680ECDE6"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PAYMENT TABLE (1–1 Order–Payment)</w:t>
            </w:r>
          </w:p>
          <w:p w14:paraId="1AFDD53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16E84F3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Payment</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693363A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payment_id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73827E0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order_id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UNIQUE</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702A425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method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50</w:t>
            </w:r>
            <w:r w:rsidRPr="00E75BFD">
              <w:rPr>
                <w:rFonts w:ascii="Consolas" w:hAnsi="Consolas" w:cs="Consolas"/>
                <w:color w:val="808080"/>
                <w:kern w:val="0"/>
                <w:sz w:val="19"/>
                <w:szCs w:val="19"/>
              </w:rPr>
              <w:t>),</w:t>
            </w:r>
          </w:p>
          <w:p w14:paraId="203EDA7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status</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00"/>
                <w:kern w:val="0"/>
                <w:sz w:val="19"/>
                <w:szCs w:val="19"/>
              </w:rPr>
              <w:t>'pending'</w:t>
            </w:r>
            <w:r w:rsidRPr="00E75BFD">
              <w:rPr>
                <w:rFonts w:ascii="Consolas" w:hAnsi="Consolas" w:cs="Consolas"/>
                <w:color w:val="808080"/>
                <w:kern w:val="0"/>
                <w:sz w:val="19"/>
                <w:szCs w:val="19"/>
              </w:rPr>
              <w:t>,</w:t>
            </w:r>
          </w:p>
          <w:p w14:paraId="2650EF1D"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transaction_code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100</w:t>
            </w:r>
            <w:r w:rsidRPr="00E75BFD">
              <w:rPr>
                <w:rFonts w:ascii="Consolas" w:hAnsi="Consolas" w:cs="Consolas"/>
                <w:color w:val="808080"/>
                <w:kern w:val="0"/>
                <w:sz w:val="19"/>
                <w:szCs w:val="19"/>
              </w:rPr>
              <w:t>),</w:t>
            </w:r>
          </w:p>
          <w:p w14:paraId="09F1EF2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paid_at </w:t>
            </w:r>
            <w:r w:rsidRPr="00E75BFD">
              <w:rPr>
                <w:rFonts w:ascii="Consolas" w:hAnsi="Consolas" w:cs="Consolas"/>
                <w:color w:val="0000FF"/>
                <w:kern w:val="0"/>
                <w:sz w:val="19"/>
                <w:szCs w:val="19"/>
              </w:rPr>
              <w:t>DATETIME</w:t>
            </w:r>
            <w:r w:rsidRPr="00E75BFD">
              <w:rPr>
                <w:rFonts w:ascii="Consolas" w:hAnsi="Consolas" w:cs="Consolas"/>
                <w:color w:val="808080"/>
                <w:kern w:val="0"/>
                <w:sz w:val="19"/>
                <w:szCs w:val="19"/>
              </w:rPr>
              <w:t>,</w:t>
            </w:r>
          </w:p>
          <w:p w14:paraId="216F4BF5"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order_id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[Order]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order_id</w:t>
            </w:r>
            <w:r w:rsidRPr="00E75BFD">
              <w:rPr>
                <w:rFonts w:ascii="Consolas" w:hAnsi="Consolas" w:cs="Consolas"/>
                <w:color w:val="808080"/>
                <w:kern w:val="0"/>
                <w:sz w:val="19"/>
                <w:szCs w:val="19"/>
              </w:rPr>
              <w:t>)</w:t>
            </w:r>
          </w:p>
          <w:p w14:paraId="45C1CBB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36B14A41"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4A7A757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p>
          <w:p w14:paraId="56F9CFAA"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48A0A0B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SUPPORT TICKET TABLE</w:t>
            </w:r>
          </w:p>
          <w:p w14:paraId="5543A01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8000"/>
                <w:kern w:val="0"/>
                <w:sz w:val="19"/>
                <w:szCs w:val="19"/>
              </w:rPr>
              <w:t>-- =========================</w:t>
            </w:r>
          </w:p>
          <w:p w14:paraId="1E628BD9"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CREATE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TABLE</w:t>
            </w:r>
            <w:r w:rsidRPr="00E75BFD">
              <w:rPr>
                <w:rFonts w:ascii="Consolas" w:hAnsi="Consolas" w:cs="Consolas"/>
                <w:color w:val="000000"/>
                <w:kern w:val="0"/>
                <w:sz w:val="19"/>
                <w:szCs w:val="19"/>
              </w:rPr>
              <w:t xml:space="preserve"> SupportTicket</w:t>
            </w:r>
            <w:r w:rsidRPr="00E75BFD">
              <w:rPr>
                <w:rFonts w:ascii="Consolas" w:hAnsi="Consolas" w:cs="Consolas"/>
                <w:color w:val="0000FF"/>
                <w:kern w:val="0"/>
                <w:sz w:val="19"/>
                <w:szCs w:val="19"/>
              </w:rPr>
              <w:t xml:space="preserve"> </w:t>
            </w:r>
            <w:r w:rsidRPr="00E75BFD">
              <w:rPr>
                <w:rFonts w:ascii="Consolas" w:hAnsi="Consolas" w:cs="Consolas"/>
                <w:color w:val="808080"/>
                <w:kern w:val="0"/>
                <w:sz w:val="19"/>
                <w:szCs w:val="19"/>
              </w:rPr>
              <w:t>(</w:t>
            </w:r>
          </w:p>
          <w:p w14:paraId="459BBB5B"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ticket_id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IDENTITY</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1</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PRIMARY</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KEY</w:t>
            </w:r>
            <w:r w:rsidRPr="00E75BFD">
              <w:rPr>
                <w:rFonts w:ascii="Consolas" w:hAnsi="Consolas" w:cs="Consolas"/>
                <w:color w:val="808080"/>
                <w:kern w:val="0"/>
                <w:sz w:val="19"/>
                <w:szCs w:val="19"/>
              </w:rPr>
              <w:t>,</w:t>
            </w:r>
          </w:p>
          <w:p w14:paraId="026F5C64"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user_id</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NOT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0538230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order_id </w:t>
            </w:r>
            <w:r w:rsidRPr="00E75BFD">
              <w:rPr>
                <w:rFonts w:ascii="Consolas" w:hAnsi="Consolas" w:cs="Consolas"/>
                <w:color w:val="0000FF"/>
                <w:kern w:val="0"/>
                <w:sz w:val="19"/>
                <w:szCs w:val="19"/>
              </w:rPr>
              <w:t>INT</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55A37318"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subject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255</w:t>
            </w:r>
            <w:r w:rsidRPr="00E75BFD">
              <w:rPr>
                <w:rFonts w:ascii="Consolas" w:hAnsi="Consolas" w:cs="Consolas"/>
                <w:color w:val="808080"/>
                <w:kern w:val="0"/>
                <w:sz w:val="19"/>
                <w:szCs w:val="19"/>
              </w:rPr>
              <w:t>),</w:t>
            </w:r>
          </w:p>
          <w:p w14:paraId="7A83441C"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message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MAX</w:t>
            </w:r>
            <w:r w:rsidRPr="00E75BFD">
              <w:rPr>
                <w:rFonts w:ascii="Consolas" w:hAnsi="Consolas" w:cs="Consolas"/>
                <w:color w:val="808080"/>
                <w:kern w:val="0"/>
                <w:sz w:val="19"/>
                <w:szCs w:val="19"/>
              </w:rPr>
              <w:t>),</w:t>
            </w:r>
          </w:p>
          <w:p w14:paraId="18D8E66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status</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NVARCHAR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20</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00"/>
                <w:kern w:val="0"/>
                <w:sz w:val="19"/>
                <w:szCs w:val="19"/>
              </w:rPr>
              <w:t>'open'</w:t>
            </w:r>
            <w:r w:rsidRPr="00E75BFD">
              <w:rPr>
                <w:rFonts w:ascii="Consolas" w:hAnsi="Consolas" w:cs="Consolas"/>
                <w:color w:val="808080"/>
                <w:kern w:val="0"/>
                <w:sz w:val="19"/>
                <w:szCs w:val="19"/>
              </w:rPr>
              <w:t>,</w:t>
            </w:r>
          </w:p>
          <w:p w14:paraId="540AC29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created_at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DEFAULT</w:t>
            </w:r>
            <w:r w:rsidRPr="00E75BFD">
              <w:rPr>
                <w:rFonts w:ascii="Consolas" w:hAnsi="Consolas" w:cs="Consolas"/>
                <w:color w:val="000000"/>
                <w:kern w:val="0"/>
                <w:sz w:val="19"/>
                <w:szCs w:val="19"/>
              </w:rPr>
              <w:t xml:space="preserve"> </w:t>
            </w:r>
            <w:r w:rsidRPr="00E75BFD">
              <w:rPr>
                <w:rFonts w:ascii="Consolas" w:hAnsi="Consolas" w:cs="Consolas"/>
                <w:color w:val="FF00FF"/>
                <w:kern w:val="0"/>
                <w:sz w:val="19"/>
                <w:szCs w:val="19"/>
              </w:rPr>
              <w:t>GETDATE</w:t>
            </w:r>
            <w:r w:rsidRPr="00E75BFD">
              <w:rPr>
                <w:rFonts w:ascii="Consolas" w:hAnsi="Consolas" w:cs="Consolas"/>
                <w:color w:val="808080"/>
                <w:kern w:val="0"/>
                <w:sz w:val="19"/>
                <w:szCs w:val="19"/>
              </w:rPr>
              <w:t>(),</w:t>
            </w:r>
          </w:p>
          <w:p w14:paraId="3BD92E1F"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resolved_at </w:t>
            </w:r>
            <w:r w:rsidRPr="00E75BFD">
              <w:rPr>
                <w:rFonts w:ascii="Consolas" w:hAnsi="Consolas" w:cs="Consolas"/>
                <w:color w:val="0000FF"/>
                <w:kern w:val="0"/>
                <w:sz w:val="19"/>
                <w:szCs w:val="19"/>
              </w:rPr>
              <w:t>DATETIME</w:t>
            </w:r>
            <w:r w:rsidRPr="00E75BFD">
              <w:rPr>
                <w:rFonts w:ascii="Consolas" w:hAnsi="Consolas" w:cs="Consolas"/>
                <w:color w:val="000000"/>
                <w:kern w:val="0"/>
                <w:sz w:val="19"/>
                <w:szCs w:val="19"/>
              </w:rPr>
              <w:t xml:space="preserve"> </w:t>
            </w:r>
            <w:r w:rsidRPr="00E75BFD">
              <w:rPr>
                <w:rFonts w:ascii="Consolas" w:hAnsi="Consolas" w:cs="Consolas"/>
                <w:color w:val="808080"/>
                <w:kern w:val="0"/>
                <w:sz w:val="19"/>
                <w:szCs w:val="19"/>
              </w:rPr>
              <w:t>NULL,</w:t>
            </w:r>
          </w:p>
          <w:p w14:paraId="15CB255E"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[User]</w:t>
            </w:r>
            <w:r w:rsidRPr="00E75BFD">
              <w:rPr>
                <w:rFonts w:ascii="Consolas" w:hAnsi="Consolas" w:cs="Consolas"/>
                <w:color w:val="808080"/>
                <w:kern w:val="0"/>
                <w:sz w:val="19"/>
                <w:szCs w:val="19"/>
              </w:rPr>
              <w:t>(</w:t>
            </w:r>
            <w:r w:rsidRPr="00E75BFD">
              <w:rPr>
                <w:rFonts w:ascii="Consolas" w:hAnsi="Consolas" w:cs="Consolas"/>
                <w:color w:val="FF00FF"/>
                <w:kern w:val="0"/>
                <w:sz w:val="19"/>
                <w:szCs w:val="19"/>
              </w:rPr>
              <w:t>user_id</w:t>
            </w:r>
            <w:r w:rsidRPr="00E75BFD">
              <w:rPr>
                <w:rFonts w:ascii="Consolas" w:hAnsi="Consolas" w:cs="Consolas"/>
                <w:color w:val="808080"/>
                <w:kern w:val="0"/>
                <w:sz w:val="19"/>
                <w:szCs w:val="19"/>
              </w:rPr>
              <w:t>),</w:t>
            </w:r>
          </w:p>
          <w:p w14:paraId="2D65534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FOREIGN</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 xml:space="preserve">KEY </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order_id</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 xml:space="preserve"> </w:t>
            </w:r>
            <w:r w:rsidRPr="00E75BFD">
              <w:rPr>
                <w:rFonts w:ascii="Consolas" w:hAnsi="Consolas" w:cs="Consolas"/>
                <w:color w:val="0000FF"/>
                <w:kern w:val="0"/>
                <w:sz w:val="19"/>
                <w:szCs w:val="19"/>
              </w:rPr>
              <w:t>REFERENCES</w:t>
            </w:r>
            <w:r w:rsidRPr="00E75BFD">
              <w:rPr>
                <w:rFonts w:ascii="Consolas" w:hAnsi="Consolas" w:cs="Consolas"/>
                <w:color w:val="000000"/>
                <w:kern w:val="0"/>
                <w:sz w:val="19"/>
                <w:szCs w:val="19"/>
              </w:rPr>
              <w:t xml:space="preserve"> [Order]</w:t>
            </w:r>
            <w:r w:rsidRPr="00E75BFD">
              <w:rPr>
                <w:rFonts w:ascii="Consolas" w:hAnsi="Consolas" w:cs="Consolas"/>
                <w:color w:val="808080"/>
                <w:kern w:val="0"/>
                <w:sz w:val="19"/>
                <w:szCs w:val="19"/>
              </w:rPr>
              <w:t>(</w:t>
            </w:r>
            <w:r w:rsidRPr="00E75BFD">
              <w:rPr>
                <w:rFonts w:ascii="Consolas" w:hAnsi="Consolas" w:cs="Consolas"/>
                <w:color w:val="000000"/>
                <w:kern w:val="0"/>
                <w:sz w:val="19"/>
                <w:szCs w:val="19"/>
              </w:rPr>
              <w:t>order_id</w:t>
            </w:r>
            <w:r w:rsidRPr="00E75BFD">
              <w:rPr>
                <w:rFonts w:ascii="Consolas" w:hAnsi="Consolas" w:cs="Consolas"/>
                <w:color w:val="808080"/>
                <w:kern w:val="0"/>
                <w:sz w:val="19"/>
                <w:szCs w:val="19"/>
              </w:rPr>
              <w:t>)</w:t>
            </w:r>
          </w:p>
          <w:p w14:paraId="23389340"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808080"/>
                <w:kern w:val="0"/>
                <w:sz w:val="19"/>
                <w:szCs w:val="19"/>
              </w:rPr>
              <w:t>);</w:t>
            </w:r>
          </w:p>
          <w:p w14:paraId="4C75CA87" w14:textId="77777777" w:rsidR="00770B16" w:rsidRPr="00E75BFD" w:rsidRDefault="00770B16" w:rsidP="00770B16">
            <w:pPr>
              <w:autoSpaceDE w:val="0"/>
              <w:autoSpaceDN w:val="0"/>
              <w:adjustRightInd w:val="0"/>
              <w:spacing w:line="240" w:lineRule="auto"/>
              <w:rPr>
                <w:rFonts w:ascii="Consolas" w:hAnsi="Consolas" w:cs="Consolas"/>
                <w:color w:val="000000"/>
                <w:kern w:val="0"/>
                <w:sz w:val="19"/>
                <w:szCs w:val="19"/>
              </w:rPr>
            </w:pPr>
            <w:r w:rsidRPr="00E75BFD">
              <w:rPr>
                <w:rFonts w:ascii="Consolas" w:hAnsi="Consolas" w:cs="Consolas"/>
                <w:color w:val="0000FF"/>
                <w:kern w:val="0"/>
                <w:sz w:val="19"/>
                <w:szCs w:val="19"/>
              </w:rPr>
              <w:t>GO</w:t>
            </w:r>
          </w:p>
          <w:p w14:paraId="6C0B80DB" w14:textId="77777777" w:rsidR="00770B16" w:rsidRPr="00E75BFD" w:rsidRDefault="00770B16" w:rsidP="00C4176C">
            <w:pPr>
              <w:spacing w:line="278" w:lineRule="auto"/>
            </w:pPr>
          </w:p>
        </w:tc>
      </w:tr>
    </w:tbl>
    <w:p w14:paraId="172B1B6E" w14:textId="0E25DC40" w:rsidR="00313982" w:rsidRPr="00E75BFD" w:rsidRDefault="00CC2299" w:rsidP="00957E81">
      <w:pPr>
        <w:pStyle w:val="Heading3"/>
        <w:numPr>
          <w:ilvl w:val="2"/>
          <w:numId w:val="62"/>
        </w:numPr>
        <w:rPr>
          <w:lang w:val="vi-VN"/>
        </w:rPr>
      </w:pPr>
      <w:r w:rsidRPr="00E75BFD">
        <w:rPr>
          <w:lang w:val="vi-VN"/>
        </w:rPr>
        <w:lastRenderedPageBreak/>
        <w:t>Kiến trúc phần mềm</w:t>
      </w:r>
    </w:p>
    <w:p w14:paraId="4FD2ADC9" w14:textId="77777777" w:rsidR="00BF66AB" w:rsidRPr="00E75BFD" w:rsidRDefault="009A4687" w:rsidP="00957E81">
      <w:pPr>
        <w:pStyle w:val="Heading3"/>
        <w:numPr>
          <w:ilvl w:val="3"/>
          <w:numId w:val="62"/>
        </w:numPr>
        <w:rPr>
          <w:lang w:val="vi-VN"/>
        </w:rPr>
      </w:pPr>
      <w:r w:rsidRPr="00E75BFD">
        <w:rPr>
          <w:lang w:val="vi-VN"/>
        </w:rPr>
        <w:t>Tech Stack</w:t>
      </w:r>
    </w:p>
    <w:p w14:paraId="55DC394A" w14:textId="77777777" w:rsidR="00CC2299" w:rsidRPr="00E75BFD" w:rsidRDefault="00CC2299" w:rsidP="00957E81">
      <w:pPr>
        <w:pStyle w:val="NormalWeb"/>
        <w:numPr>
          <w:ilvl w:val="0"/>
          <w:numId w:val="205"/>
        </w:numPr>
        <w:spacing w:line="276" w:lineRule="auto"/>
        <w:rPr>
          <w:sz w:val="26"/>
          <w:szCs w:val="26"/>
        </w:rPr>
      </w:pPr>
      <w:r w:rsidRPr="00E75BFD">
        <w:rPr>
          <w:rStyle w:val="Strong"/>
          <w:rFonts w:eastAsiaTheme="majorEastAsia"/>
          <w:b w:val="0"/>
          <w:bCs w:val="0"/>
          <w:sz w:val="26"/>
          <w:szCs w:val="26"/>
        </w:rPr>
        <w:t>MongoDB + ODM Mongoose (server/package.json)</w:t>
      </w:r>
      <w:r w:rsidRPr="00E75BFD">
        <w:rPr>
          <w:sz w:val="26"/>
          <w:szCs w:val="26"/>
        </w:rPr>
        <w:t xml:space="preserve"> làm lớp dữ liệu NoSQL; sử dụng </w:t>
      </w:r>
      <w:r w:rsidRPr="00E75BFD">
        <w:rPr>
          <w:rStyle w:val="Strong"/>
          <w:rFonts w:eastAsiaTheme="majorEastAsia"/>
          <w:b w:val="0"/>
          <w:bCs w:val="0"/>
          <w:sz w:val="26"/>
          <w:szCs w:val="26"/>
        </w:rPr>
        <w:t>slug generator</w:t>
      </w:r>
      <w:r w:rsidRPr="00E75BFD">
        <w:rPr>
          <w:sz w:val="26"/>
          <w:szCs w:val="26"/>
        </w:rPr>
        <w:t xml:space="preserve"> và </w:t>
      </w:r>
      <w:r w:rsidRPr="00E75BFD">
        <w:rPr>
          <w:rStyle w:val="Strong"/>
          <w:rFonts w:eastAsiaTheme="majorEastAsia"/>
          <w:b w:val="0"/>
          <w:bCs w:val="0"/>
          <w:sz w:val="26"/>
          <w:szCs w:val="26"/>
        </w:rPr>
        <w:t>validator</w:t>
      </w:r>
      <w:r w:rsidRPr="00E75BFD">
        <w:rPr>
          <w:sz w:val="26"/>
          <w:szCs w:val="26"/>
        </w:rPr>
        <w:t xml:space="preserve"> để chuẩn hóa dữ liệu.</w:t>
      </w:r>
    </w:p>
    <w:p w14:paraId="7C8EC1E4" w14:textId="77777777" w:rsidR="00CC2299" w:rsidRPr="00E75BFD" w:rsidRDefault="00CC2299" w:rsidP="00957E81">
      <w:pPr>
        <w:pStyle w:val="NormalWeb"/>
        <w:numPr>
          <w:ilvl w:val="0"/>
          <w:numId w:val="205"/>
        </w:numPr>
        <w:spacing w:line="276" w:lineRule="auto"/>
        <w:rPr>
          <w:sz w:val="26"/>
          <w:szCs w:val="26"/>
        </w:rPr>
      </w:pPr>
      <w:r w:rsidRPr="00E75BFD">
        <w:rPr>
          <w:rStyle w:val="Strong"/>
          <w:rFonts w:eastAsiaTheme="majorEastAsia"/>
          <w:b w:val="0"/>
          <w:bCs w:val="0"/>
          <w:sz w:val="26"/>
          <w:szCs w:val="26"/>
        </w:rPr>
        <w:t>Backend Node.js + Express (server/index.js)</w:t>
      </w:r>
      <w:r w:rsidRPr="00E75BFD">
        <w:rPr>
          <w:sz w:val="26"/>
          <w:szCs w:val="26"/>
        </w:rPr>
        <w:t xml:space="preserve"> cho REST API/middleware; bảo mật với </w:t>
      </w:r>
      <w:r w:rsidRPr="00E75BFD">
        <w:rPr>
          <w:rStyle w:val="Strong"/>
          <w:rFonts w:eastAsiaTheme="majorEastAsia"/>
          <w:b w:val="0"/>
          <w:bCs w:val="0"/>
          <w:sz w:val="26"/>
          <w:szCs w:val="26"/>
        </w:rPr>
        <w:t>Helmet</w:t>
      </w:r>
      <w:r w:rsidRPr="00E75BFD">
        <w:rPr>
          <w:b/>
          <w:bCs/>
          <w:sz w:val="26"/>
          <w:szCs w:val="26"/>
        </w:rPr>
        <w:t xml:space="preserve"> </w:t>
      </w:r>
      <w:r w:rsidRPr="00E75BFD">
        <w:rPr>
          <w:sz w:val="26"/>
          <w:szCs w:val="26"/>
        </w:rPr>
        <w:t xml:space="preserve">và </w:t>
      </w:r>
      <w:r w:rsidRPr="00E75BFD">
        <w:rPr>
          <w:rStyle w:val="Strong"/>
          <w:rFonts w:eastAsiaTheme="majorEastAsia"/>
          <w:b w:val="0"/>
          <w:bCs w:val="0"/>
          <w:sz w:val="26"/>
          <w:szCs w:val="26"/>
        </w:rPr>
        <w:t>CORS</w:t>
      </w:r>
      <w:r w:rsidRPr="00E75BFD">
        <w:rPr>
          <w:sz w:val="26"/>
          <w:szCs w:val="26"/>
        </w:rPr>
        <w:t xml:space="preserve">; xác thực bằng </w:t>
      </w:r>
      <w:r w:rsidRPr="00E75BFD">
        <w:rPr>
          <w:rStyle w:val="Strong"/>
          <w:rFonts w:eastAsiaTheme="majorEastAsia"/>
          <w:b w:val="0"/>
          <w:bCs w:val="0"/>
          <w:sz w:val="26"/>
          <w:szCs w:val="26"/>
        </w:rPr>
        <w:t>jsonwebtoken + Passport</w:t>
      </w:r>
      <w:r w:rsidRPr="00E75BFD">
        <w:rPr>
          <w:sz w:val="26"/>
          <w:szCs w:val="26"/>
        </w:rPr>
        <w:t xml:space="preserve"> (Google/Facebook OAuth); upload bằng </w:t>
      </w:r>
      <w:r w:rsidRPr="00E75BFD">
        <w:rPr>
          <w:rStyle w:val="Strong"/>
          <w:rFonts w:eastAsiaTheme="majorEastAsia"/>
          <w:b w:val="0"/>
          <w:bCs w:val="0"/>
          <w:sz w:val="26"/>
          <w:szCs w:val="26"/>
        </w:rPr>
        <w:t>Multer</w:t>
      </w:r>
      <w:r w:rsidRPr="00E75BFD">
        <w:rPr>
          <w:sz w:val="26"/>
          <w:szCs w:val="26"/>
        </w:rPr>
        <w:t xml:space="preserve">; realtime với </w:t>
      </w:r>
      <w:r w:rsidRPr="00E75BFD">
        <w:rPr>
          <w:rStyle w:val="Strong"/>
          <w:rFonts w:eastAsiaTheme="majorEastAsia"/>
          <w:b w:val="0"/>
          <w:bCs w:val="0"/>
          <w:sz w:val="26"/>
          <w:szCs w:val="26"/>
        </w:rPr>
        <w:t>Socket.io</w:t>
      </w:r>
      <w:r w:rsidRPr="00E75BFD">
        <w:rPr>
          <w:sz w:val="26"/>
          <w:szCs w:val="26"/>
        </w:rPr>
        <w:t xml:space="preserve">; email/newsletter qua </w:t>
      </w:r>
      <w:r w:rsidRPr="00E75BFD">
        <w:rPr>
          <w:rStyle w:val="Strong"/>
          <w:rFonts w:eastAsiaTheme="majorEastAsia"/>
          <w:b w:val="0"/>
          <w:bCs w:val="0"/>
          <w:sz w:val="26"/>
          <w:szCs w:val="26"/>
        </w:rPr>
        <w:t>Nodemailer/Mailgun/Mailchimp</w:t>
      </w:r>
      <w:r w:rsidRPr="00E75BFD">
        <w:rPr>
          <w:sz w:val="26"/>
          <w:szCs w:val="26"/>
        </w:rPr>
        <w:t xml:space="preserve">; lưu trữ file với </w:t>
      </w:r>
      <w:r w:rsidRPr="00E75BFD">
        <w:rPr>
          <w:rStyle w:val="Strong"/>
          <w:rFonts w:eastAsiaTheme="majorEastAsia"/>
          <w:b w:val="0"/>
          <w:bCs w:val="0"/>
          <w:sz w:val="26"/>
          <w:szCs w:val="26"/>
        </w:rPr>
        <w:t>AWS SDK</w:t>
      </w:r>
      <w:r w:rsidRPr="00E75BFD">
        <w:rPr>
          <w:sz w:val="26"/>
          <w:szCs w:val="26"/>
        </w:rPr>
        <w:t>.</w:t>
      </w:r>
    </w:p>
    <w:p w14:paraId="0BB14B42" w14:textId="77777777" w:rsidR="00CC2299" w:rsidRPr="00E75BFD" w:rsidRDefault="00CC2299" w:rsidP="00957E81">
      <w:pPr>
        <w:pStyle w:val="NormalWeb"/>
        <w:numPr>
          <w:ilvl w:val="0"/>
          <w:numId w:val="205"/>
        </w:numPr>
        <w:spacing w:line="276" w:lineRule="auto"/>
        <w:rPr>
          <w:sz w:val="26"/>
          <w:szCs w:val="26"/>
        </w:rPr>
      </w:pPr>
      <w:r w:rsidRPr="00E75BFD">
        <w:rPr>
          <w:rStyle w:val="Strong"/>
          <w:rFonts w:eastAsiaTheme="majorEastAsia"/>
          <w:b w:val="0"/>
          <w:bCs w:val="0"/>
          <w:sz w:val="26"/>
          <w:szCs w:val="26"/>
        </w:rPr>
        <w:t>Frontend React 16 (client/package.json)</w:t>
      </w:r>
      <w:r w:rsidRPr="00E75BFD">
        <w:rPr>
          <w:sz w:val="26"/>
          <w:szCs w:val="26"/>
        </w:rPr>
        <w:t xml:space="preserve"> + </w:t>
      </w:r>
      <w:r w:rsidRPr="00E75BFD">
        <w:rPr>
          <w:rStyle w:val="Strong"/>
          <w:rFonts w:eastAsiaTheme="majorEastAsia"/>
          <w:b w:val="0"/>
          <w:bCs w:val="0"/>
          <w:sz w:val="26"/>
          <w:szCs w:val="26"/>
        </w:rPr>
        <w:t>Redux/Redux-Thunk</w:t>
      </w:r>
      <w:r w:rsidRPr="00E75BFD">
        <w:rPr>
          <w:sz w:val="26"/>
          <w:szCs w:val="26"/>
        </w:rPr>
        <w:t xml:space="preserve"> cho quản lý state và luồng bất đồng bộ; </w:t>
      </w:r>
      <w:r w:rsidRPr="00E75BFD">
        <w:rPr>
          <w:rStyle w:val="Strong"/>
          <w:rFonts w:eastAsiaTheme="majorEastAsia"/>
          <w:b w:val="0"/>
          <w:bCs w:val="0"/>
          <w:sz w:val="26"/>
          <w:szCs w:val="26"/>
        </w:rPr>
        <w:t>react-router-dom</w:t>
      </w:r>
      <w:r w:rsidRPr="00E75BFD">
        <w:rPr>
          <w:sz w:val="26"/>
          <w:szCs w:val="26"/>
        </w:rPr>
        <w:t xml:space="preserve"> cho routing; thông báo với </w:t>
      </w:r>
      <w:r w:rsidRPr="00E75BFD">
        <w:rPr>
          <w:rStyle w:val="Strong"/>
          <w:rFonts w:eastAsiaTheme="majorEastAsia"/>
          <w:b w:val="0"/>
          <w:bCs w:val="0"/>
          <w:sz w:val="26"/>
          <w:szCs w:val="26"/>
        </w:rPr>
        <w:t>react-notification-system-redux</w:t>
      </w:r>
      <w:r w:rsidRPr="00E75BFD">
        <w:rPr>
          <w:sz w:val="26"/>
          <w:szCs w:val="26"/>
        </w:rPr>
        <w:t xml:space="preserve">; realtime với </w:t>
      </w:r>
      <w:r w:rsidRPr="00E75BFD">
        <w:rPr>
          <w:rStyle w:val="Strong"/>
          <w:rFonts w:eastAsiaTheme="majorEastAsia"/>
          <w:b w:val="0"/>
          <w:bCs w:val="0"/>
          <w:sz w:val="26"/>
          <w:szCs w:val="26"/>
        </w:rPr>
        <w:t>socket.io-client</w:t>
      </w:r>
      <w:r w:rsidRPr="00E75BFD">
        <w:rPr>
          <w:sz w:val="26"/>
          <w:szCs w:val="26"/>
        </w:rPr>
        <w:t>.</w:t>
      </w:r>
    </w:p>
    <w:p w14:paraId="2BA0C72B" w14:textId="77777777" w:rsidR="00CC2299" w:rsidRPr="00E75BFD" w:rsidRDefault="00CC2299" w:rsidP="00957E81">
      <w:pPr>
        <w:pStyle w:val="NormalWeb"/>
        <w:numPr>
          <w:ilvl w:val="0"/>
          <w:numId w:val="205"/>
        </w:numPr>
        <w:spacing w:line="276" w:lineRule="auto"/>
        <w:rPr>
          <w:sz w:val="26"/>
          <w:szCs w:val="26"/>
        </w:rPr>
      </w:pPr>
      <w:r w:rsidRPr="00E75BFD">
        <w:rPr>
          <w:rStyle w:val="Strong"/>
          <w:rFonts w:eastAsiaTheme="majorEastAsia"/>
          <w:b w:val="0"/>
          <w:bCs w:val="0"/>
          <w:sz w:val="26"/>
          <w:szCs w:val="26"/>
        </w:rPr>
        <w:lastRenderedPageBreak/>
        <w:t>UI/Styling:</w:t>
      </w:r>
      <w:r w:rsidRPr="00E75BFD">
        <w:rPr>
          <w:b/>
          <w:bCs/>
          <w:sz w:val="26"/>
          <w:szCs w:val="26"/>
        </w:rPr>
        <w:t xml:space="preserve"> </w:t>
      </w:r>
      <w:r w:rsidRPr="00E75BFD">
        <w:rPr>
          <w:rStyle w:val="Strong"/>
          <w:rFonts w:eastAsiaTheme="majorEastAsia"/>
          <w:b w:val="0"/>
          <w:bCs w:val="0"/>
          <w:sz w:val="26"/>
          <w:szCs w:val="26"/>
        </w:rPr>
        <w:t>Bootstrap 4 + Reactstrap</w:t>
      </w:r>
      <w:r w:rsidRPr="00E75BFD">
        <w:rPr>
          <w:b/>
          <w:bCs/>
          <w:sz w:val="26"/>
          <w:szCs w:val="26"/>
        </w:rPr>
        <w:t xml:space="preserve">, </w:t>
      </w:r>
      <w:r w:rsidRPr="00E75BFD">
        <w:rPr>
          <w:rStyle w:val="Strong"/>
          <w:rFonts w:eastAsiaTheme="majorEastAsia"/>
          <w:b w:val="0"/>
          <w:bCs w:val="0"/>
          <w:sz w:val="26"/>
          <w:szCs w:val="26"/>
        </w:rPr>
        <w:t>react-bootstrap-table</w:t>
      </w:r>
      <w:r w:rsidRPr="00E75BFD">
        <w:rPr>
          <w:b/>
          <w:bCs/>
          <w:sz w:val="26"/>
          <w:szCs w:val="26"/>
        </w:rPr>
        <w:t xml:space="preserve">, </w:t>
      </w:r>
      <w:r w:rsidRPr="00E75BFD">
        <w:rPr>
          <w:rStyle w:val="Strong"/>
          <w:rFonts w:eastAsiaTheme="majorEastAsia"/>
          <w:b w:val="0"/>
          <w:bCs w:val="0"/>
          <w:sz w:val="26"/>
          <w:szCs w:val="26"/>
        </w:rPr>
        <w:t>rc-slider</w:t>
      </w:r>
      <w:r w:rsidRPr="00E75BFD">
        <w:rPr>
          <w:b/>
          <w:bCs/>
          <w:sz w:val="26"/>
          <w:szCs w:val="26"/>
        </w:rPr>
        <w:t xml:space="preserve">, </w:t>
      </w:r>
      <w:r w:rsidRPr="00E75BFD">
        <w:rPr>
          <w:rStyle w:val="Strong"/>
          <w:rFonts w:eastAsiaTheme="majorEastAsia"/>
          <w:b w:val="0"/>
          <w:bCs w:val="0"/>
          <w:sz w:val="26"/>
          <w:szCs w:val="26"/>
        </w:rPr>
        <w:t>react-select</w:t>
      </w:r>
      <w:r w:rsidRPr="00E75BFD">
        <w:rPr>
          <w:b/>
          <w:bCs/>
          <w:sz w:val="26"/>
          <w:szCs w:val="26"/>
        </w:rPr>
        <w:t xml:space="preserve">, </w:t>
      </w:r>
      <w:r w:rsidRPr="00E75BFD">
        <w:rPr>
          <w:rStyle w:val="Strong"/>
          <w:rFonts w:eastAsiaTheme="majorEastAsia"/>
          <w:b w:val="0"/>
          <w:bCs w:val="0"/>
          <w:sz w:val="26"/>
          <w:szCs w:val="26"/>
        </w:rPr>
        <w:t>Sass</w:t>
      </w:r>
      <w:r w:rsidRPr="00E75BFD">
        <w:rPr>
          <w:sz w:val="26"/>
          <w:szCs w:val="26"/>
        </w:rPr>
        <w:t xml:space="preserve">; typography dùng </w:t>
      </w:r>
      <w:r w:rsidRPr="00E75BFD">
        <w:rPr>
          <w:rStyle w:val="Strong"/>
          <w:rFonts w:eastAsiaTheme="majorEastAsia"/>
          <w:b w:val="0"/>
          <w:bCs w:val="0"/>
          <w:sz w:val="26"/>
          <w:szCs w:val="26"/>
        </w:rPr>
        <w:t>@fontsource/poppins</w:t>
      </w:r>
      <w:r w:rsidRPr="00E75BFD">
        <w:rPr>
          <w:sz w:val="26"/>
          <w:szCs w:val="26"/>
        </w:rPr>
        <w:t>.</w:t>
      </w:r>
    </w:p>
    <w:p w14:paraId="52058C32" w14:textId="77777777" w:rsidR="00CC2299" w:rsidRPr="00E75BFD" w:rsidRDefault="00CC2299" w:rsidP="00957E81">
      <w:pPr>
        <w:pStyle w:val="NormalWeb"/>
        <w:numPr>
          <w:ilvl w:val="0"/>
          <w:numId w:val="205"/>
        </w:numPr>
        <w:spacing w:line="276" w:lineRule="auto"/>
        <w:rPr>
          <w:sz w:val="26"/>
          <w:szCs w:val="26"/>
        </w:rPr>
      </w:pPr>
      <w:r w:rsidRPr="00E75BFD">
        <w:rPr>
          <w:rStyle w:val="Strong"/>
          <w:rFonts w:eastAsiaTheme="majorEastAsia"/>
          <w:b w:val="0"/>
          <w:bCs w:val="0"/>
          <w:sz w:val="26"/>
          <w:szCs w:val="26"/>
        </w:rPr>
        <w:t>Build/Tooling:</w:t>
      </w:r>
      <w:r w:rsidRPr="00E75BFD">
        <w:rPr>
          <w:b/>
          <w:bCs/>
          <w:sz w:val="26"/>
          <w:szCs w:val="26"/>
        </w:rPr>
        <w:t xml:space="preserve"> </w:t>
      </w:r>
      <w:r w:rsidRPr="00E75BFD">
        <w:rPr>
          <w:rStyle w:val="Strong"/>
          <w:rFonts w:eastAsiaTheme="majorEastAsia"/>
          <w:b w:val="0"/>
          <w:bCs w:val="0"/>
          <w:sz w:val="26"/>
          <w:szCs w:val="26"/>
        </w:rPr>
        <w:t>Webpack 4 + Babel presets</w:t>
      </w:r>
      <w:r w:rsidRPr="00E75BFD">
        <w:rPr>
          <w:b/>
          <w:bCs/>
          <w:sz w:val="26"/>
          <w:szCs w:val="26"/>
        </w:rPr>
        <w:t xml:space="preserve">, </w:t>
      </w:r>
      <w:r w:rsidRPr="00E75BFD">
        <w:rPr>
          <w:rStyle w:val="Strong"/>
          <w:rFonts w:eastAsiaTheme="majorEastAsia"/>
          <w:b w:val="0"/>
          <w:bCs w:val="0"/>
          <w:sz w:val="26"/>
          <w:szCs w:val="26"/>
        </w:rPr>
        <w:t>dotenv-webpack</w:t>
      </w:r>
      <w:r w:rsidRPr="00E75BFD">
        <w:rPr>
          <w:b/>
          <w:bCs/>
          <w:sz w:val="26"/>
          <w:szCs w:val="26"/>
        </w:rPr>
        <w:t xml:space="preserve">, </w:t>
      </w:r>
      <w:r w:rsidRPr="00E75BFD">
        <w:rPr>
          <w:rStyle w:val="Strong"/>
          <w:rFonts w:eastAsiaTheme="majorEastAsia"/>
          <w:b w:val="0"/>
          <w:bCs w:val="0"/>
          <w:sz w:val="26"/>
          <w:szCs w:val="26"/>
        </w:rPr>
        <w:t>mini-css-extract-plugin</w:t>
      </w:r>
      <w:r w:rsidRPr="00E75BFD">
        <w:rPr>
          <w:b/>
          <w:bCs/>
          <w:sz w:val="26"/>
          <w:szCs w:val="26"/>
        </w:rPr>
        <w:t xml:space="preserve">, </w:t>
      </w:r>
      <w:r w:rsidRPr="00E75BFD">
        <w:rPr>
          <w:rStyle w:val="Strong"/>
          <w:rFonts w:eastAsiaTheme="majorEastAsia"/>
          <w:b w:val="0"/>
          <w:bCs w:val="0"/>
          <w:sz w:val="26"/>
          <w:szCs w:val="26"/>
        </w:rPr>
        <w:t>terser</w:t>
      </w:r>
      <w:r w:rsidRPr="00E75BFD">
        <w:rPr>
          <w:b/>
          <w:bCs/>
          <w:sz w:val="26"/>
          <w:szCs w:val="26"/>
        </w:rPr>
        <w:t xml:space="preserve">, </w:t>
      </w:r>
      <w:r w:rsidRPr="00E75BFD">
        <w:rPr>
          <w:rStyle w:val="Strong"/>
          <w:rFonts w:eastAsiaTheme="majorEastAsia"/>
          <w:b w:val="0"/>
          <w:bCs w:val="0"/>
          <w:sz w:val="26"/>
          <w:szCs w:val="26"/>
        </w:rPr>
        <w:t>autoprefixer</w:t>
      </w:r>
      <w:r w:rsidRPr="00E75BFD">
        <w:rPr>
          <w:b/>
          <w:bCs/>
          <w:sz w:val="26"/>
          <w:szCs w:val="26"/>
        </w:rPr>
        <w:t xml:space="preserve">, </w:t>
      </w:r>
      <w:r w:rsidRPr="00E75BFD">
        <w:rPr>
          <w:rStyle w:val="Strong"/>
          <w:rFonts w:eastAsiaTheme="majorEastAsia"/>
          <w:b w:val="0"/>
          <w:bCs w:val="0"/>
          <w:sz w:val="26"/>
          <w:szCs w:val="26"/>
        </w:rPr>
        <w:t>cssnano</w:t>
      </w:r>
      <w:r w:rsidRPr="00E75BFD">
        <w:rPr>
          <w:sz w:val="26"/>
          <w:szCs w:val="26"/>
        </w:rPr>
        <w:t xml:space="preserve">; dev server bằng </w:t>
      </w:r>
      <w:r w:rsidRPr="00E75BFD">
        <w:rPr>
          <w:rStyle w:val="Strong"/>
          <w:rFonts w:eastAsiaTheme="majorEastAsia"/>
          <w:b w:val="0"/>
          <w:bCs w:val="0"/>
          <w:sz w:val="26"/>
          <w:szCs w:val="26"/>
        </w:rPr>
        <w:t>webpack-dev-server</w:t>
      </w:r>
      <w:r w:rsidRPr="00E75BFD">
        <w:rPr>
          <w:b/>
          <w:bCs/>
          <w:sz w:val="26"/>
          <w:szCs w:val="26"/>
        </w:rPr>
        <w:t xml:space="preserve">; </w:t>
      </w:r>
      <w:r w:rsidRPr="00E75BFD">
        <w:rPr>
          <w:rStyle w:val="Strong"/>
          <w:rFonts w:eastAsiaTheme="majorEastAsia"/>
          <w:b w:val="0"/>
          <w:bCs w:val="0"/>
          <w:sz w:val="26"/>
          <w:szCs w:val="26"/>
        </w:rPr>
        <w:t>cross-env</w:t>
      </w:r>
      <w:r w:rsidRPr="00E75BFD">
        <w:rPr>
          <w:sz w:val="26"/>
          <w:szCs w:val="26"/>
        </w:rPr>
        <w:t xml:space="preserve"> và </w:t>
      </w:r>
      <w:r w:rsidRPr="00E75BFD">
        <w:rPr>
          <w:rStyle w:val="Strong"/>
          <w:rFonts w:eastAsiaTheme="majorEastAsia"/>
          <w:b w:val="0"/>
          <w:bCs w:val="0"/>
          <w:sz w:val="26"/>
          <w:szCs w:val="26"/>
        </w:rPr>
        <w:t>nodemon</w:t>
      </w:r>
      <w:r w:rsidRPr="00E75BFD">
        <w:rPr>
          <w:sz w:val="26"/>
          <w:szCs w:val="26"/>
        </w:rPr>
        <w:t xml:space="preserve"> cho phát triển.</w:t>
      </w:r>
    </w:p>
    <w:p w14:paraId="39E03042" w14:textId="77777777" w:rsidR="00CC2299" w:rsidRPr="00E75BFD" w:rsidRDefault="00CC2299" w:rsidP="00957E81">
      <w:pPr>
        <w:pStyle w:val="NormalWeb"/>
        <w:numPr>
          <w:ilvl w:val="0"/>
          <w:numId w:val="205"/>
        </w:numPr>
        <w:spacing w:line="276" w:lineRule="auto"/>
        <w:rPr>
          <w:sz w:val="26"/>
          <w:szCs w:val="26"/>
        </w:rPr>
      </w:pPr>
      <w:r w:rsidRPr="00E75BFD">
        <w:rPr>
          <w:rStyle w:val="Strong"/>
          <w:rFonts w:eastAsiaTheme="majorEastAsia"/>
          <w:b w:val="0"/>
          <w:bCs w:val="0"/>
          <w:sz w:val="26"/>
          <w:szCs w:val="26"/>
        </w:rPr>
        <w:t>DevOps/Deploy</w:t>
      </w:r>
      <w:r w:rsidRPr="00E75BFD">
        <w:rPr>
          <w:rStyle w:val="Strong"/>
          <w:rFonts w:eastAsiaTheme="majorEastAsia"/>
          <w:sz w:val="26"/>
          <w:szCs w:val="26"/>
        </w:rPr>
        <w:t>:</w:t>
      </w:r>
      <w:r w:rsidRPr="00E75BFD">
        <w:rPr>
          <w:sz w:val="26"/>
          <w:szCs w:val="26"/>
        </w:rPr>
        <w:t xml:space="preserve"> </w:t>
      </w:r>
      <w:r w:rsidRPr="00E75BFD">
        <w:rPr>
          <w:rStyle w:val="HTMLCode"/>
          <w:rFonts w:ascii="Times New Roman" w:eastAsiaTheme="majorEastAsia" w:hAnsi="Times New Roman" w:cs="Times New Roman"/>
          <w:sz w:val="26"/>
          <w:szCs w:val="26"/>
        </w:rPr>
        <w:t>docker-compose.yml</w:t>
      </w:r>
      <w:r w:rsidRPr="00E75BFD">
        <w:rPr>
          <w:sz w:val="26"/>
          <w:szCs w:val="26"/>
        </w:rPr>
        <w:t xml:space="preserve"> chạy client/server cùng Mongo; </w:t>
      </w:r>
      <w:r w:rsidRPr="00E75BFD">
        <w:rPr>
          <w:rStyle w:val="Strong"/>
          <w:rFonts w:eastAsiaTheme="majorEastAsia"/>
          <w:b w:val="0"/>
          <w:bCs w:val="0"/>
          <w:sz w:val="26"/>
          <w:szCs w:val="26"/>
        </w:rPr>
        <w:t>Dockerfile</w:t>
      </w:r>
      <w:r w:rsidRPr="00E75BFD">
        <w:rPr>
          <w:sz w:val="26"/>
          <w:szCs w:val="26"/>
        </w:rPr>
        <w:t xml:space="preserve"> tách riêng; cấu hình </w:t>
      </w:r>
      <w:r w:rsidRPr="00E75BFD">
        <w:rPr>
          <w:rStyle w:val="Strong"/>
          <w:rFonts w:eastAsiaTheme="majorEastAsia"/>
          <w:b w:val="0"/>
          <w:bCs w:val="0"/>
          <w:sz w:val="26"/>
          <w:szCs w:val="26"/>
        </w:rPr>
        <w:t>Vercel</w:t>
      </w:r>
      <w:r w:rsidRPr="00E75BFD">
        <w:rPr>
          <w:sz w:val="26"/>
          <w:szCs w:val="26"/>
        </w:rPr>
        <w:t xml:space="preserve"> (</w:t>
      </w:r>
      <w:r w:rsidRPr="00E75BFD">
        <w:rPr>
          <w:rStyle w:val="HTMLCode"/>
          <w:rFonts w:ascii="Times New Roman" w:eastAsiaTheme="majorEastAsia" w:hAnsi="Times New Roman" w:cs="Times New Roman"/>
          <w:sz w:val="26"/>
          <w:szCs w:val="26"/>
        </w:rPr>
        <w:t>client/vercel.json</w:t>
      </w:r>
      <w:r w:rsidRPr="00E75BFD">
        <w:rPr>
          <w:sz w:val="26"/>
          <w:szCs w:val="26"/>
        </w:rPr>
        <w:t xml:space="preserve">, </w:t>
      </w:r>
      <w:r w:rsidRPr="00E75BFD">
        <w:rPr>
          <w:rStyle w:val="HTMLCode"/>
          <w:rFonts w:ascii="Times New Roman" w:eastAsiaTheme="majorEastAsia" w:hAnsi="Times New Roman" w:cs="Times New Roman"/>
          <w:sz w:val="26"/>
          <w:szCs w:val="26"/>
        </w:rPr>
        <w:t>server/vercel.json</w:t>
      </w:r>
      <w:r w:rsidRPr="00E75BFD">
        <w:rPr>
          <w:sz w:val="26"/>
          <w:szCs w:val="26"/>
        </w:rPr>
        <w:t xml:space="preserve">) để deploy FE/BE; test runner phía server là </w:t>
      </w:r>
      <w:r w:rsidRPr="00E75BFD">
        <w:rPr>
          <w:rStyle w:val="Strong"/>
          <w:rFonts w:eastAsiaTheme="majorEastAsia"/>
          <w:b w:val="0"/>
          <w:bCs w:val="0"/>
          <w:sz w:val="26"/>
          <w:szCs w:val="26"/>
        </w:rPr>
        <w:t>Jest</w:t>
      </w:r>
      <w:r w:rsidRPr="00E75BFD">
        <w:rPr>
          <w:b/>
          <w:bCs/>
          <w:sz w:val="26"/>
          <w:szCs w:val="26"/>
        </w:rPr>
        <w:t>.</w:t>
      </w:r>
    </w:p>
    <w:p w14:paraId="6A3CF38E" w14:textId="77777777" w:rsidR="00CC2299" w:rsidRPr="00E75BFD" w:rsidRDefault="00CC2299" w:rsidP="00CC2299"/>
    <w:p w14:paraId="74854186" w14:textId="202EF5EE" w:rsidR="004B0E5F" w:rsidRPr="00E75BFD" w:rsidRDefault="00BF66AB" w:rsidP="00957E81">
      <w:pPr>
        <w:pStyle w:val="Heading3"/>
        <w:numPr>
          <w:ilvl w:val="3"/>
          <w:numId w:val="62"/>
        </w:numPr>
        <w:rPr>
          <w:lang w:val="vi-VN"/>
        </w:rPr>
      </w:pPr>
      <w:r w:rsidRPr="00E75BFD">
        <w:rPr>
          <w:lang w:val="vi-VN"/>
        </w:rPr>
        <w:t>Overall Architecture</w:t>
      </w:r>
    </w:p>
    <w:p w14:paraId="1D4916AC" w14:textId="77777777" w:rsidR="00EE3980" w:rsidRPr="00E75BFD" w:rsidRDefault="00EE3980" w:rsidP="00EE3980"/>
    <w:p w14:paraId="13E30611" w14:textId="076C821C" w:rsidR="00EE3980" w:rsidRPr="00E75BFD" w:rsidRDefault="00EE3980" w:rsidP="00EE3980">
      <w:r w:rsidRPr="00E75BFD">
        <w:rPr>
          <w:noProof/>
        </w:rPr>
        <w:drawing>
          <wp:inline distT="0" distB="0" distL="0" distR="0" wp14:anchorId="68C82E08" wp14:editId="58CA2B19">
            <wp:extent cx="5731510" cy="2522855"/>
            <wp:effectExtent l="0" t="0" r="2540" b="0"/>
            <wp:docPr id="1612478314" name="Hình ảnh 7" descr="Ảnh có chứa biểu đồ, bản phác thảo, Bản vẽ kỹ thuật,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47430" name="Hình ảnh 7" descr="Ảnh có chứa biểu đồ, bản phác thảo, Bản vẽ kỹ thuật, Kế hoạch&#10;&#10;Nội dung do AI tạo ra có thể không chính xác."/>
                    <pic:cNvPicPr/>
                  </pic:nvPicPr>
                  <pic:blipFill>
                    <a:blip r:embed="rId36">
                      <a:extLst>
                        <a:ext uri="{28A0092B-C50C-407E-A947-70E740481C1C}">
                          <a14:useLocalDpi xmlns:a14="http://schemas.microsoft.com/office/drawing/2010/main" val="0"/>
                        </a:ext>
                      </a:extLst>
                    </a:blip>
                    <a:stretch>
                      <a:fillRect/>
                    </a:stretch>
                  </pic:blipFill>
                  <pic:spPr>
                    <a:xfrm>
                      <a:off x="0" y="0"/>
                      <a:ext cx="5731510" cy="2522855"/>
                    </a:xfrm>
                    <a:prstGeom prst="rect">
                      <a:avLst/>
                    </a:prstGeom>
                  </pic:spPr>
                </pic:pic>
              </a:graphicData>
            </a:graphic>
          </wp:inline>
        </w:drawing>
      </w:r>
    </w:p>
    <w:p w14:paraId="004B7808" w14:textId="1EB8E992" w:rsidR="00643FFD" w:rsidRPr="00E75BFD" w:rsidRDefault="00CC2299" w:rsidP="00643FFD">
      <w:pPr>
        <w:jc w:val="both"/>
        <w:rPr>
          <w:rFonts w:ascii="Times New Roman" w:hAnsi="Times New Roman" w:cs="Times New Roman"/>
          <w:sz w:val="26"/>
          <w:szCs w:val="26"/>
        </w:rPr>
      </w:pPr>
      <w:r w:rsidRPr="00E75BFD">
        <w:rPr>
          <w:rFonts w:ascii="Times New Roman" w:hAnsi="Times New Roman" w:cs="Times New Roman"/>
          <w:sz w:val="26"/>
          <w:szCs w:val="26"/>
        </w:rPr>
        <w:t>Khách hàng truy cập vào load balancer, thành phần này định tuyến các request đến tầng frontend SPA (UI). SPA giao tiếp với một stack backend có xử lý hệ thống bao gồm các endpoint UI riêng, logic nghiệp vụ và lớp truy cập dữ liệu. Backend lưu trữ dữ liệu vào một RDBMS được định nghĩa bởi database schema</w:t>
      </w:r>
      <w:r w:rsidR="00643FFD" w:rsidRPr="00E75BFD">
        <w:rPr>
          <w:rFonts w:ascii="Times New Roman" w:hAnsi="Times New Roman" w:cs="Times New Roman"/>
          <w:sz w:val="26"/>
          <w:szCs w:val="26"/>
        </w:rPr>
        <w:t>.</w:t>
      </w:r>
    </w:p>
    <w:p w14:paraId="78BC2584" w14:textId="26A9E8FA" w:rsidR="00EE3980" w:rsidRPr="00E75BFD" w:rsidRDefault="0037096F" w:rsidP="00957E81">
      <w:pPr>
        <w:pStyle w:val="ListParagraph"/>
        <w:numPr>
          <w:ilvl w:val="3"/>
          <w:numId w:val="62"/>
        </w:numPr>
        <w:spacing w:before="240" w:line="276" w:lineRule="auto"/>
        <w:rPr>
          <w:rFonts w:ascii="Times New Roman" w:hAnsi="Times New Roman" w:cs="Times New Roman"/>
          <w:b/>
          <w:bCs/>
          <w:sz w:val="26"/>
          <w:szCs w:val="26"/>
        </w:rPr>
      </w:pPr>
      <w:r w:rsidRPr="00E75BFD">
        <w:rPr>
          <w:rFonts w:ascii="Times New Roman" w:hAnsi="Times New Roman" w:cs="Times New Roman"/>
          <w:b/>
          <w:bCs/>
          <w:sz w:val="26"/>
          <w:szCs w:val="26"/>
        </w:rPr>
        <w:t>Decomposition View</w:t>
      </w:r>
    </w:p>
    <w:p w14:paraId="0CAF2025" w14:textId="257D4B63" w:rsidR="00982E89" w:rsidRPr="00E75BFD" w:rsidRDefault="00966EC0" w:rsidP="00957E81">
      <w:pPr>
        <w:pStyle w:val="ListParagraph"/>
        <w:numPr>
          <w:ilvl w:val="0"/>
          <w:numId w:val="63"/>
        </w:numPr>
        <w:spacing w:before="240" w:line="276" w:lineRule="auto"/>
        <w:rPr>
          <w:rFonts w:ascii="Times New Roman" w:hAnsi="Times New Roman" w:cs="Times New Roman"/>
          <w:b/>
          <w:bCs/>
          <w:sz w:val="26"/>
          <w:szCs w:val="26"/>
        </w:rPr>
      </w:pPr>
      <w:r w:rsidRPr="00E75BFD">
        <w:rPr>
          <w:rFonts w:ascii="Times New Roman" w:hAnsi="Times New Roman" w:cs="Times New Roman"/>
          <w:b/>
          <w:bCs/>
          <w:sz w:val="26"/>
          <w:szCs w:val="26"/>
        </w:rPr>
        <w:t>Context Diagram</w:t>
      </w:r>
    </w:p>
    <w:p w14:paraId="4B549C3B" w14:textId="78CA7579" w:rsidR="000D5220" w:rsidRPr="00E75BFD" w:rsidRDefault="00451353" w:rsidP="00451353">
      <w:pPr>
        <w:pStyle w:val="Heading3"/>
        <w:jc w:val="center"/>
        <w:rPr>
          <w:lang w:val="vi-VN"/>
        </w:rPr>
      </w:pPr>
      <w:r w:rsidRPr="00E75BFD">
        <w:rPr>
          <w:noProof/>
          <w:lang w:val="vi-VN"/>
        </w:rPr>
        <w:lastRenderedPageBreak/>
        <w:drawing>
          <wp:inline distT="0" distB="0" distL="0" distR="0" wp14:anchorId="0A09A3EA" wp14:editId="2EE1EC59">
            <wp:extent cx="3460180" cy="5897880"/>
            <wp:effectExtent l="0" t="0" r="6985" b="7620"/>
            <wp:docPr id="1763956725" name="Hình ảnh 8"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73304" name="Hình ảnh 8" descr="Ảnh có chứa văn bản, ảnh chụp màn hình, biểu đồ, thiết kế&#10;&#10;Nội dung do AI tạo ra có thể không chính xác."/>
                    <pic:cNvPicPr/>
                  </pic:nvPicPr>
                  <pic:blipFill>
                    <a:blip r:embed="rId37">
                      <a:extLst>
                        <a:ext uri="{28A0092B-C50C-407E-A947-70E740481C1C}">
                          <a14:useLocalDpi xmlns:a14="http://schemas.microsoft.com/office/drawing/2010/main" val="0"/>
                        </a:ext>
                      </a:extLst>
                    </a:blip>
                    <a:stretch>
                      <a:fillRect/>
                    </a:stretch>
                  </pic:blipFill>
                  <pic:spPr>
                    <a:xfrm>
                      <a:off x="0" y="0"/>
                      <a:ext cx="3469304" cy="5913432"/>
                    </a:xfrm>
                    <a:prstGeom prst="rect">
                      <a:avLst/>
                    </a:prstGeom>
                  </pic:spPr>
                </pic:pic>
              </a:graphicData>
            </a:graphic>
          </wp:inline>
        </w:drawing>
      </w:r>
    </w:p>
    <w:p w14:paraId="281019B3" w14:textId="34E9B1D3" w:rsidR="00451353" w:rsidRPr="00E75BFD" w:rsidRDefault="00CC2299" w:rsidP="002F5639">
      <w:pPr>
        <w:jc w:val="both"/>
        <w:rPr>
          <w:rFonts w:ascii="Times New Roman" w:hAnsi="Times New Roman" w:cs="Times New Roman"/>
          <w:sz w:val="26"/>
          <w:szCs w:val="26"/>
        </w:rPr>
      </w:pPr>
      <w:r w:rsidRPr="00E75BFD">
        <w:rPr>
          <w:rFonts w:ascii="Times New Roman" w:hAnsi="Times New Roman" w:cs="Times New Roman"/>
          <w:sz w:val="26"/>
          <w:szCs w:val="26"/>
        </w:rPr>
        <w:t>Client (người mua bánh online) sử dụng website NVCA Bakery để đăng ký/đăng nhập/đăng xuất, duyệt sản phẩm, thêm vào giỏ, đặt hàng, kiểm tra xác nhận/trạng thái giao hàng, đánh giá sản phẩm, gửi phản hồi và liên hệ hỗ trợ. Admin đăng nhập vào cùng website để quản lý sản phẩm và cập nhật trạng thái đơn hàng</w:t>
      </w:r>
      <w:r w:rsidR="002F5639" w:rsidRPr="00E75BFD">
        <w:rPr>
          <w:rFonts w:ascii="Times New Roman" w:hAnsi="Times New Roman" w:cs="Times New Roman"/>
          <w:sz w:val="26"/>
          <w:szCs w:val="26"/>
        </w:rPr>
        <w:t>.</w:t>
      </w:r>
    </w:p>
    <w:p w14:paraId="57471534" w14:textId="567893DE" w:rsidR="00451353" w:rsidRPr="00E75BFD" w:rsidRDefault="00B47B9D" w:rsidP="00957E81">
      <w:pPr>
        <w:pStyle w:val="ListParagraph"/>
        <w:numPr>
          <w:ilvl w:val="0"/>
          <w:numId w:val="63"/>
        </w:numPr>
        <w:rPr>
          <w:rFonts w:ascii="Times New Roman" w:hAnsi="Times New Roman" w:cs="Times New Roman"/>
          <w:b/>
          <w:bCs/>
          <w:sz w:val="26"/>
          <w:szCs w:val="26"/>
        </w:rPr>
      </w:pPr>
      <w:r w:rsidRPr="00E75BFD">
        <w:rPr>
          <w:rFonts w:ascii="Times New Roman" w:hAnsi="Times New Roman" w:cs="Times New Roman"/>
          <w:b/>
          <w:bCs/>
          <w:sz w:val="26"/>
          <w:szCs w:val="26"/>
        </w:rPr>
        <w:t>Container Diagram</w:t>
      </w:r>
    </w:p>
    <w:p w14:paraId="56D370ED" w14:textId="5EAE5A12" w:rsidR="00D66A7B" w:rsidRPr="00E75BFD" w:rsidRDefault="003E54FD" w:rsidP="00D66A7B">
      <w:pPr>
        <w:ind w:left="1440"/>
        <w:rPr>
          <w:rFonts w:ascii="Times New Roman" w:hAnsi="Times New Roman" w:cs="Times New Roman"/>
          <w:b/>
          <w:bCs/>
          <w:sz w:val="26"/>
          <w:szCs w:val="26"/>
        </w:rPr>
      </w:pPr>
      <w:r w:rsidRPr="00E75BFD">
        <w:rPr>
          <w:noProof/>
        </w:rPr>
        <w:lastRenderedPageBreak/>
        <w:drawing>
          <wp:inline distT="0" distB="0" distL="0" distR="0" wp14:anchorId="61C241F9" wp14:editId="7469DAB3">
            <wp:extent cx="4823460" cy="4845370"/>
            <wp:effectExtent l="0" t="0" r="0" b="0"/>
            <wp:docPr id="1685425602" name="Hình ảnh 9"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74994" name="Hình ảnh 9" descr="Ảnh có chứa văn bản, ảnh chụp màn hình, biểu đồ, Phông chữ&#10;&#10;Nội dung do AI tạo ra có thể không chính xác."/>
                    <pic:cNvPicPr/>
                  </pic:nvPicPr>
                  <pic:blipFill>
                    <a:blip r:embed="rId38">
                      <a:extLst>
                        <a:ext uri="{28A0092B-C50C-407E-A947-70E740481C1C}">
                          <a14:useLocalDpi xmlns:a14="http://schemas.microsoft.com/office/drawing/2010/main" val="0"/>
                        </a:ext>
                      </a:extLst>
                    </a:blip>
                    <a:stretch>
                      <a:fillRect/>
                    </a:stretch>
                  </pic:blipFill>
                  <pic:spPr>
                    <a:xfrm>
                      <a:off x="0" y="0"/>
                      <a:ext cx="4830443" cy="4852384"/>
                    </a:xfrm>
                    <a:prstGeom prst="rect">
                      <a:avLst/>
                    </a:prstGeom>
                  </pic:spPr>
                </pic:pic>
              </a:graphicData>
            </a:graphic>
          </wp:inline>
        </w:drawing>
      </w:r>
    </w:p>
    <w:p w14:paraId="5AC9D131" w14:textId="0CE97A8D" w:rsidR="000749AD" w:rsidRPr="00E75BFD" w:rsidRDefault="00CC2299" w:rsidP="000749AD">
      <w:pPr>
        <w:jc w:val="both"/>
        <w:rPr>
          <w:rFonts w:ascii="Times New Roman" w:hAnsi="Times New Roman" w:cs="Times New Roman"/>
          <w:sz w:val="26"/>
          <w:szCs w:val="26"/>
        </w:rPr>
      </w:pPr>
      <w:r w:rsidRPr="00E75BFD">
        <w:rPr>
          <w:rFonts w:ascii="Times New Roman" w:hAnsi="Times New Roman" w:cs="Times New Roman"/>
          <w:sz w:val="26"/>
          <w:szCs w:val="26"/>
        </w:rPr>
        <w:t>Client và Admin truy cập hệ thống bakery qua HTTP. Cả hai đều dùng frontend React, frontend này gọi đến backend Node.js. Backend đọc/ghi MongoDB, lưu trữ dữ liệu về sản phẩm, người dùng và danh mục</w:t>
      </w:r>
      <w:r w:rsidR="000749AD" w:rsidRPr="00E75BFD">
        <w:rPr>
          <w:rFonts w:ascii="Times New Roman" w:hAnsi="Times New Roman" w:cs="Times New Roman"/>
          <w:sz w:val="26"/>
          <w:szCs w:val="26"/>
        </w:rPr>
        <w:t>.</w:t>
      </w:r>
    </w:p>
    <w:p w14:paraId="239154F9" w14:textId="7DF3968A" w:rsidR="00B47B9D" w:rsidRPr="00E75BFD" w:rsidRDefault="00DE3DF0" w:rsidP="00957E81">
      <w:pPr>
        <w:pStyle w:val="ListParagraph"/>
        <w:numPr>
          <w:ilvl w:val="0"/>
          <w:numId w:val="63"/>
        </w:numPr>
        <w:rPr>
          <w:rFonts w:ascii="Times New Roman" w:hAnsi="Times New Roman" w:cs="Times New Roman"/>
          <w:b/>
          <w:bCs/>
          <w:sz w:val="26"/>
          <w:szCs w:val="26"/>
        </w:rPr>
      </w:pPr>
      <w:r w:rsidRPr="00E75BFD">
        <w:rPr>
          <w:rFonts w:ascii="Times New Roman" w:hAnsi="Times New Roman" w:cs="Times New Roman"/>
          <w:b/>
          <w:bCs/>
          <w:sz w:val="26"/>
          <w:szCs w:val="26"/>
        </w:rPr>
        <w:t>Component Diagram</w:t>
      </w:r>
    </w:p>
    <w:p w14:paraId="303EB8F1" w14:textId="2B47DFA7" w:rsidR="00D66A7B" w:rsidRPr="00E75BFD" w:rsidRDefault="00ED7E5B" w:rsidP="00D66A7B">
      <w:pPr>
        <w:rPr>
          <w:rFonts w:ascii="Times New Roman" w:hAnsi="Times New Roman" w:cs="Times New Roman"/>
          <w:b/>
          <w:bCs/>
          <w:sz w:val="26"/>
          <w:szCs w:val="26"/>
        </w:rPr>
      </w:pPr>
      <w:r w:rsidRPr="00E75BFD">
        <w:rPr>
          <w:noProof/>
        </w:rPr>
        <w:lastRenderedPageBreak/>
        <w:drawing>
          <wp:anchor distT="0" distB="0" distL="114300" distR="114300" simplePos="0" relativeHeight="251658246" behindDoc="0" locked="0" layoutInCell="1" allowOverlap="1" wp14:anchorId="7F5BC59B" wp14:editId="7EB8D77F">
            <wp:simplePos x="0" y="0"/>
            <wp:positionH relativeFrom="column">
              <wp:posOffset>0</wp:posOffset>
            </wp:positionH>
            <wp:positionV relativeFrom="paragraph">
              <wp:posOffset>250190</wp:posOffset>
            </wp:positionV>
            <wp:extent cx="6191807" cy="3459480"/>
            <wp:effectExtent l="0" t="0" r="0" b="7620"/>
            <wp:wrapSquare wrapText="bothSides"/>
            <wp:docPr id="1389331041" name="Hình ảnh 10" descr="Ảnh có chứa văn bản, biểu đồ, ảnh chụp màn hình,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780" name="Hình ảnh 10" descr="Ảnh có chứa văn bản, biểu đồ, ảnh chụp màn hình, Kế hoạch&#10;&#10;Nội dung do AI tạo ra có thể không chính xác."/>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807" cy="3459480"/>
                    </a:xfrm>
                    <a:prstGeom prst="rect">
                      <a:avLst/>
                    </a:prstGeom>
                  </pic:spPr>
                </pic:pic>
              </a:graphicData>
            </a:graphic>
          </wp:anchor>
        </w:drawing>
      </w:r>
    </w:p>
    <w:p w14:paraId="279A223F" w14:textId="77777777" w:rsidR="000749AD" w:rsidRPr="00E75BFD" w:rsidRDefault="000749AD" w:rsidP="000749AD">
      <w:pPr>
        <w:rPr>
          <w:rFonts w:ascii="Times New Roman" w:hAnsi="Times New Roman" w:cs="Times New Roman"/>
          <w:b/>
          <w:bCs/>
          <w:sz w:val="26"/>
          <w:szCs w:val="26"/>
        </w:rPr>
      </w:pPr>
    </w:p>
    <w:p w14:paraId="149A6710" w14:textId="2357EBA1" w:rsidR="00CC2299" w:rsidRPr="00E75BFD" w:rsidRDefault="00CC2299" w:rsidP="00957E81">
      <w:pPr>
        <w:pStyle w:val="NormalWeb"/>
        <w:numPr>
          <w:ilvl w:val="0"/>
          <w:numId w:val="64"/>
        </w:numPr>
        <w:spacing w:line="276" w:lineRule="auto"/>
        <w:rPr>
          <w:sz w:val="26"/>
          <w:szCs w:val="26"/>
        </w:rPr>
      </w:pPr>
      <w:r w:rsidRPr="00E75BFD">
        <w:rPr>
          <w:sz w:val="26"/>
          <w:szCs w:val="26"/>
        </w:rPr>
        <w:t xml:space="preserve">Ứng dụng web </w:t>
      </w:r>
      <w:r w:rsidRPr="00E75BFD">
        <w:rPr>
          <w:b/>
          <w:bCs/>
          <w:sz w:val="26"/>
          <w:szCs w:val="26"/>
        </w:rPr>
        <w:t>(</w:t>
      </w:r>
      <w:r w:rsidRPr="00E75BFD">
        <w:rPr>
          <w:rStyle w:val="Strong"/>
          <w:rFonts w:eastAsiaTheme="majorEastAsia"/>
          <w:b w:val="0"/>
          <w:bCs w:val="0"/>
          <w:sz w:val="26"/>
          <w:szCs w:val="26"/>
        </w:rPr>
        <w:t>React SPA</w:t>
      </w:r>
      <w:r w:rsidRPr="00E75BFD">
        <w:rPr>
          <w:b/>
          <w:bCs/>
          <w:sz w:val="26"/>
          <w:szCs w:val="26"/>
        </w:rPr>
        <w:t>)</w:t>
      </w:r>
      <w:r w:rsidRPr="00E75BFD">
        <w:rPr>
          <w:sz w:val="26"/>
          <w:szCs w:val="26"/>
        </w:rPr>
        <w:t xml:space="preserve"> giao tiếp với </w:t>
      </w:r>
      <w:r w:rsidRPr="00E75BFD">
        <w:rPr>
          <w:rStyle w:val="Strong"/>
          <w:rFonts w:eastAsiaTheme="majorEastAsia"/>
          <w:b w:val="0"/>
          <w:bCs w:val="0"/>
          <w:sz w:val="26"/>
          <w:szCs w:val="26"/>
        </w:rPr>
        <w:t>một API gateway</w:t>
      </w:r>
      <w:r w:rsidRPr="00E75BFD">
        <w:rPr>
          <w:sz w:val="26"/>
          <w:szCs w:val="26"/>
        </w:rPr>
        <w:t xml:space="preserve"> duy nhất.</w:t>
      </w:r>
    </w:p>
    <w:p w14:paraId="0270887D" w14:textId="066D1DA5" w:rsidR="00CC2299" w:rsidRPr="00E75BFD" w:rsidRDefault="00CC2299" w:rsidP="00957E81">
      <w:pPr>
        <w:pStyle w:val="NormalWeb"/>
        <w:numPr>
          <w:ilvl w:val="0"/>
          <w:numId w:val="64"/>
        </w:numPr>
        <w:spacing w:line="276" w:lineRule="auto"/>
        <w:rPr>
          <w:sz w:val="26"/>
          <w:szCs w:val="26"/>
        </w:rPr>
      </w:pPr>
      <w:r w:rsidRPr="00E75BFD">
        <w:rPr>
          <w:sz w:val="26"/>
          <w:szCs w:val="26"/>
        </w:rPr>
        <w:t xml:space="preserve">API phân tán request đến các dịch vụ theo tính năng: </w:t>
      </w:r>
      <w:r w:rsidRPr="00E75BFD">
        <w:rPr>
          <w:rStyle w:val="Strong"/>
          <w:rFonts w:eastAsiaTheme="majorEastAsia"/>
          <w:b w:val="0"/>
          <w:bCs w:val="0"/>
          <w:sz w:val="26"/>
          <w:szCs w:val="26"/>
        </w:rPr>
        <w:t>Access Control, Shopping Cart, Product Catalog, Order Management, Payments, Account Management, Rating, Support và Admin Panel</w:t>
      </w:r>
      <w:r w:rsidRPr="00E75BFD">
        <w:rPr>
          <w:b/>
          <w:bCs/>
          <w:sz w:val="26"/>
          <w:szCs w:val="26"/>
        </w:rPr>
        <w:t>.</w:t>
      </w:r>
    </w:p>
    <w:p w14:paraId="3230D550" w14:textId="343BC5ED" w:rsidR="00CC2299" w:rsidRPr="00E75BFD" w:rsidRDefault="00CC2299" w:rsidP="00957E81">
      <w:pPr>
        <w:pStyle w:val="NormalWeb"/>
        <w:numPr>
          <w:ilvl w:val="0"/>
          <w:numId w:val="64"/>
        </w:numPr>
        <w:spacing w:line="276" w:lineRule="auto"/>
        <w:rPr>
          <w:sz w:val="26"/>
          <w:szCs w:val="26"/>
        </w:rPr>
      </w:pPr>
      <w:r w:rsidRPr="00E75BFD">
        <w:rPr>
          <w:sz w:val="26"/>
          <w:szCs w:val="26"/>
        </w:rPr>
        <w:t xml:space="preserve">Tất cả các dịch vụ đều đọc/ghi trên </w:t>
      </w:r>
      <w:r w:rsidRPr="00E75BFD">
        <w:rPr>
          <w:rStyle w:val="Strong"/>
          <w:rFonts w:eastAsiaTheme="majorEastAsia"/>
          <w:b w:val="0"/>
          <w:bCs w:val="0"/>
          <w:sz w:val="26"/>
          <w:szCs w:val="26"/>
        </w:rPr>
        <w:t>cơ sở dữ liệu dùng chung</w:t>
      </w:r>
      <w:r w:rsidRPr="00E75BFD">
        <w:rPr>
          <w:sz w:val="26"/>
          <w:szCs w:val="26"/>
        </w:rPr>
        <w:t xml:space="preserve">; một </w:t>
      </w:r>
      <w:r w:rsidRPr="00E75BFD">
        <w:rPr>
          <w:rStyle w:val="Strong"/>
          <w:rFonts w:eastAsiaTheme="majorEastAsia"/>
          <w:b w:val="0"/>
          <w:bCs w:val="0"/>
          <w:sz w:val="26"/>
          <w:szCs w:val="26"/>
        </w:rPr>
        <w:t>event bus in-memory</w:t>
      </w:r>
      <w:r w:rsidRPr="00E75BFD">
        <w:rPr>
          <w:sz w:val="26"/>
          <w:szCs w:val="26"/>
        </w:rPr>
        <w:t xml:space="preserve"> phát các sự kiện/thông báo giữa các module.</w:t>
      </w:r>
    </w:p>
    <w:p w14:paraId="5F209D02" w14:textId="7832B2AE" w:rsidR="000749AD" w:rsidRPr="00E75BFD" w:rsidRDefault="000749AD" w:rsidP="00CC2299">
      <w:pPr>
        <w:pStyle w:val="ListParagraph"/>
        <w:jc w:val="both"/>
        <w:rPr>
          <w:rFonts w:ascii="Times New Roman" w:hAnsi="Times New Roman" w:cs="Times New Roman"/>
          <w:sz w:val="26"/>
          <w:szCs w:val="26"/>
        </w:rPr>
      </w:pPr>
    </w:p>
    <w:p w14:paraId="73E64F96" w14:textId="291BB922" w:rsidR="00DE3DF0" w:rsidRPr="00E75BFD" w:rsidRDefault="00BB2DAA" w:rsidP="00957E81">
      <w:pPr>
        <w:pStyle w:val="ListParagraph"/>
        <w:numPr>
          <w:ilvl w:val="0"/>
          <w:numId w:val="63"/>
        </w:numPr>
        <w:rPr>
          <w:rFonts w:ascii="Times New Roman" w:hAnsi="Times New Roman" w:cs="Times New Roman"/>
          <w:b/>
          <w:bCs/>
          <w:sz w:val="26"/>
          <w:szCs w:val="26"/>
        </w:rPr>
      </w:pPr>
      <w:r w:rsidRPr="00E75BFD">
        <w:rPr>
          <w:rFonts w:ascii="Times New Roman" w:hAnsi="Times New Roman" w:cs="Times New Roman"/>
          <w:b/>
          <w:bCs/>
          <w:sz w:val="26"/>
          <w:szCs w:val="26"/>
        </w:rPr>
        <w:t>Class Diagram</w:t>
      </w:r>
    </w:p>
    <w:p w14:paraId="65B84CB6" w14:textId="7E0F7685" w:rsidR="00D66A7B" w:rsidRPr="00E75BFD" w:rsidRDefault="002C03DF" w:rsidP="00D66A7B">
      <w:pPr>
        <w:rPr>
          <w:rFonts w:ascii="Times New Roman" w:hAnsi="Times New Roman" w:cs="Times New Roman"/>
          <w:b/>
          <w:bCs/>
          <w:sz w:val="26"/>
          <w:szCs w:val="26"/>
        </w:rPr>
      </w:pPr>
      <w:r w:rsidRPr="00E75BFD">
        <w:rPr>
          <w:noProof/>
        </w:rPr>
        <w:lastRenderedPageBreak/>
        <w:drawing>
          <wp:inline distT="0" distB="0" distL="0" distR="0" wp14:anchorId="3242BD76" wp14:editId="5D0FEBF2">
            <wp:extent cx="5731510" cy="6497320"/>
            <wp:effectExtent l="0" t="0" r="2540" b="0"/>
            <wp:docPr id="2108960014" name="Hình ảnh 7"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68749" name="Hình ảnh 7" descr="Ảnh có chứa văn bản, ảnh chụp màn hình, biểu đồ, Song song&#10;&#10;Nội dung do AI tạo ra có thể không chính xác."/>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497320"/>
                    </a:xfrm>
                    <a:prstGeom prst="rect">
                      <a:avLst/>
                    </a:prstGeom>
                  </pic:spPr>
                </pic:pic>
              </a:graphicData>
            </a:graphic>
          </wp:inline>
        </w:drawing>
      </w:r>
    </w:p>
    <w:p w14:paraId="37293D87" w14:textId="3448315A" w:rsidR="00CC2299" w:rsidRPr="00E75BFD" w:rsidRDefault="00CC2299" w:rsidP="00957E81">
      <w:pPr>
        <w:pStyle w:val="ListParagraph"/>
        <w:numPr>
          <w:ilvl w:val="0"/>
          <w:numId w:val="65"/>
        </w:numPr>
        <w:jc w:val="both"/>
        <w:rPr>
          <w:rFonts w:ascii="Times New Roman" w:hAnsi="Times New Roman" w:cs="Times New Roman"/>
          <w:sz w:val="26"/>
          <w:szCs w:val="26"/>
        </w:rPr>
      </w:pPr>
      <w:r w:rsidRPr="00E75BFD">
        <w:rPr>
          <w:rFonts w:ascii="Times New Roman" w:hAnsi="Times New Roman" w:cs="Times New Roman"/>
          <w:sz w:val="26"/>
          <w:szCs w:val="26"/>
        </w:rPr>
        <w:t>Thực thể cốt lõi: User có role, profile; liên kết với nhiều bản ghi Address, Cart, Order, Wishlist và các tin nhắn Contact; merchant mở rộng từ user để bổ sung thông tin cửa hàng.</w:t>
      </w:r>
    </w:p>
    <w:p w14:paraId="2119955B" w14:textId="7F0FD5B3" w:rsidR="00CC2299" w:rsidRPr="00E75BFD" w:rsidRDefault="00CC2299" w:rsidP="00957E81">
      <w:pPr>
        <w:pStyle w:val="ListParagraph"/>
        <w:numPr>
          <w:ilvl w:val="0"/>
          <w:numId w:val="65"/>
        </w:numPr>
        <w:jc w:val="both"/>
        <w:rPr>
          <w:rFonts w:ascii="Times New Roman" w:hAnsi="Times New Roman" w:cs="Times New Roman"/>
          <w:sz w:val="26"/>
          <w:szCs w:val="26"/>
        </w:rPr>
      </w:pPr>
      <w:r w:rsidRPr="00E75BFD">
        <w:rPr>
          <w:rFonts w:ascii="Times New Roman" w:hAnsi="Times New Roman" w:cs="Times New Roman"/>
          <w:sz w:val="26"/>
          <w:szCs w:val="26"/>
        </w:rPr>
        <w:t>Catalog: Product thuộc Brand và Category; có reviews; có các helper về availability/discount; các cờ active trên brand/category/product.</w:t>
      </w:r>
    </w:p>
    <w:p w14:paraId="6BBDC433" w14:textId="23E1708E" w:rsidR="00CC2299" w:rsidRPr="00E75BFD" w:rsidRDefault="00CC2299" w:rsidP="00957E81">
      <w:pPr>
        <w:pStyle w:val="ListParagraph"/>
        <w:numPr>
          <w:ilvl w:val="0"/>
          <w:numId w:val="65"/>
        </w:numPr>
        <w:jc w:val="both"/>
        <w:rPr>
          <w:rFonts w:ascii="Times New Roman" w:hAnsi="Times New Roman" w:cs="Times New Roman"/>
          <w:sz w:val="26"/>
          <w:szCs w:val="26"/>
        </w:rPr>
      </w:pPr>
      <w:r w:rsidRPr="00E75BFD">
        <w:rPr>
          <w:rFonts w:ascii="Times New Roman" w:hAnsi="Times New Roman" w:cs="Times New Roman"/>
          <w:sz w:val="26"/>
          <w:szCs w:val="26"/>
        </w:rPr>
        <w:t>Cart &amp; orders: Cart chứa nhiều CartItem (product + số lượng, giá); tạo Order với tổng tiền, thuế, cập nhật trạng thái.</w:t>
      </w:r>
    </w:p>
    <w:p w14:paraId="3D30615B" w14:textId="6A1CD5BB" w:rsidR="00F35D11" w:rsidRPr="00E75BFD" w:rsidRDefault="00CC2299" w:rsidP="00957E81">
      <w:pPr>
        <w:pStyle w:val="ListParagraph"/>
        <w:numPr>
          <w:ilvl w:val="0"/>
          <w:numId w:val="65"/>
        </w:numPr>
        <w:jc w:val="both"/>
        <w:rPr>
          <w:rFonts w:ascii="Times New Roman" w:hAnsi="Times New Roman" w:cs="Times New Roman"/>
          <w:sz w:val="26"/>
          <w:szCs w:val="26"/>
        </w:rPr>
      </w:pPr>
      <w:r w:rsidRPr="00E75BFD">
        <w:rPr>
          <w:rFonts w:ascii="Times New Roman" w:hAnsi="Times New Roman" w:cs="Times New Roman"/>
          <w:sz w:val="26"/>
          <w:szCs w:val="26"/>
        </w:rPr>
        <w:t>Engagement: Review liên kết user với product kèm rating/title/body; Wishlist lưu các sản phẩm user đã lưu; Contact ghi nhận các yêu cầu/liên hệ của người dùng.</w:t>
      </w:r>
    </w:p>
    <w:p w14:paraId="1C64544F" w14:textId="500315E4" w:rsidR="00D66A7B" w:rsidRPr="00E75BFD" w:rsidRDefault="00D66A7B" w:rsidP="00957E81">
      <w:pPr>
        <w:pStyle w:val="ListParagraph"/>
        <w:numPr>
          <w:ilvl w:val="0"/>
          <w:numId w:val="63"/>
        </w:numPr>
        <w:rPr>
          <w:rFonts w:ascii="Times New Roman" w:hAnsi="Times New Roman" w:cs="Times New Roman"/>
          <w:b/>
          <w:bCs/>
          <w:sz w:val="26"/>
          <w:szCs w:val="26"/>
        </w:rPr>
      </w:pPr>
      <w:r w:rsidRPr="00E75BFD">
        <w:rPr>
          <w:rFonts w:ascii="Times New Roman" w:hAnsi="Times New Roman" w:cs="Times New Roman"/>
          <w:b/>
          <w:bCs/>
          <w:sz w:val="26"/>
          <w:szCs w:val="26"/>
        </w:rPr>
        <w:t>Communication View (Sequence)</w:t>
      </w:r>
    </w:p>
    <w:p w14:paraId="3E0F7898" w14:textId="360C514A" w:rsidR="00D66A7B" w:rsidRPr="00E75BFD" w:rsidRDefault="001E7CF8" w:rsidP="001E7CF8">
      <w:pPr>
        <w:jc w:val="center"/>
        <w:rPr>
          <w:rFonts w:ascii="Times New Roman" w:hAnsi="Times New Roman" w:cs="Times New Roman"/>
          <w:b/>
          <w:bCs/>
          <w:sz w:val="26"/>
          <w:szCs w:val="26"/>
        </w:rPr>
      </w:pPr>
      <w:r w:rsidRPr="00E75BFD">
        <w:rPr>
          <w:noProof/>
        </w:rPr>
        <w:lastRenderedPageBreak/>
        <w:drawing>
          <wp:inline distT="0" distB="0" distL="0" distR="0" wp14:anchorId="11975B1A" wp14:editId="768EB867">
            <wp:extent cx="3043555" cy="9034780"/>
            <wp:effectExtent l="0" t="0" r="4445" b="0"/>
            <wp:docPr id="1071694905" name="Hình ảnh 8" descr="Ảnh có chứa văn bản, biểu đồ, Song song, đen và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6813" name="Hình ảnh 8" descr="Ảnh có chứa văn bản, biểu đồ, Song song, đen và trắng&#10;&#10;Nội dung do AI tạo ra có thể không chính xác."/>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3555" cy="9034780"/>
                    </a:xfrm>
                    <a:prstGeom prst="rect">
                      <a:avLst/>
                    </a:prstGeom>
                  </pic:spPr>
                </pic:pic>
              </a:graphicData>
            </a:graphic>
          </wp:inline>
        </w:drawing>
      </w:r>
    </w:p>
    <w:p w14:paraId="116B508E" w14:textId="6F3BEA5A" w:rsidR="00CC2299" w:rsidRPr="00E75BFD" w:rsidRDefault="00CC2299" w:rsidP="00957E81">
      <w:pPr>
        <w:pStyle w:val="ListParagraph"/>
        <w:numPr>
          <w:ilvl w:val="0"/>
          <w:numId w:val="66"/>
        </w:numPr>
        <w:jc w:val="both"/>
        <w:rPr>
          <w:rFonts w:ascii="Times New Roman" w:hAnsi="Times New Roman" w:cs="Times New Roman"/>
          <w:sz w:val="26"/>
          <w:szCs w:val="26"/>
        </w:rPr>
      </w:pPr>
      <w:r w:rsidRPr="00E75BFD">
        <w:rPr>
          <w:rFonts w:ascii="Times New Roman" w:hAnsi="Times New Roman" w:cs="Times New Roman"/>
          <w:sz w:val="26"/>
          <w:szCs w:val="26"/>
        </w:rPr>
        <w:lastRenderedPageBreak/>
        <w:t>Auth: frontend gửi request login/register đến backend; backend tạo user và trả về token.</w:t>
      </w:r>
    </w:p>
    <w:p w14:paraId="17716834" w14:textId="7607B2DE" w:rsidR="00CC2299" w:rsidRPr="00E75BFD" w:rsidRDefault="00CC2299" w:rsidP="00957E81">
      <w:pPr>
        <w:pStyle w:val="ListParagraph"/>
        <w:numPr>
          <w:ilvl w:val="0"/>
          <w:numId w:val="66"/>
        </w:numPr>
        <w:jc w:val="both"/>
        <w:rPr>
          <w:rFonts w:ascii="Times New Roman" w:hAnsi="Times New Roman" w:cs="Times New Roman"/>
          <w:sz w:val="26"/>
          <w:szCs w:val="26"/>
        </w:rPr>
      </w:pPr>
      <w:r w:rsidRPr="00E75BFD">
        <w:rPr>
          <w:rFonts w:ascii="Times New Roman" w:hAnsi="Times New Roman" w:cs="Times New Roman"/>
          <w:sz w:val="26"/>
          <w:szCs w:val="26"/>
        </w:rPr>
        <w:t>Catalog browse: frontend yêu cầu products/categories; backend truy vấn MongoDB và trả về danh sách.</w:t>
      </w:r>
    </w:p>
    <w:p w14:paraId="3A210722" w14:textId="2EEE523F" w:rsidR="00CC2299" w:rsidRPr="00E75BFD" w:rsidRDefault="00CC2299" w:rsidP="00957E81">
      <w:pPr>
        <w:pStyle w:val="ListParagraph"/>
        <w:numPr>
          <w:ilvl w:val="0"/>
          <w:numId w:val="66"/>
        </w:numPr>
        <w:jc w:val="both"/>
        <w:rPr>
          <w:rFonts w:ascii="Times New Roman" w:hAnsi="Times New Roman" w:cs="Times New Roman"/>
          <w:sz w:val="26"/>
          <w:szCs w:val="26"/>
        </w:rPr>
      </w:pPr>
      <w:r w:rsidRPr="00E75BFD">
        <w:rPr>
          <w:rFonts w:ascii="Times New Roman" w:hAnsi="Times New Roman" w:cs="Times New Roman"/>
          <w:sz w:val="26"/>
          <w:szCs w:val="26"/>
        </w:rPr>
        <w:t>Order flow: client gửi order kèm cart/user/address; backend tạo đơn, cập nhật tồn kho, xử lý thanh toán, cập nhật trạng thái đơn và trả về xác nhận.</w:t>
      </w:r>
    </w:p>
    <w:p w14:paraId="5AD50481" w14:textId="254E6D4F" w:rsidR="00CC2299" w:rsidRPr="00E75BFD" w:rsidRDefault="00CC2299" w:rsidP="00957E81">
      <w:pPr>
        <w:pStyle w:val="ListParagraph"/>
        <w:numPr>
          <w:ilvl w:val="0"/>
          <w:numId w:val="66"/>
        </w:numPr>
        <w:jc w:val="both"/>
        <w:rPr>
          <w:rFonts w:ascii="Times New Roman" w:hAnsi="Times New Roman" w:cs="Times New Roman"/>
          <w:sz w:val="26"/>
          <w:szCs w:val="26"/>
        </w:rPr>
      </w:pPr>
      <w:r w:rsidRPr="00E75BFD">
        <w:rPr>
          <w:rFonts w:ascii="Times New Roman" w:hAnsi="Times New Roman" w:cs="Times New Roman"/>
          <w:sz w:val="26"/>
          <w:szCs w:val="26"/>
        </w:rPr>
        <w:t>Order history: client lấy danh sách đơn; backend trả về lịch sử từ DB.</w:t>
      </w:r>
    </w:p>
    <w:p w14:paraId="10955439" w14:textId="391AB18A" w:rsidR="009504EF" w:rsidRPr="00E75BFD" w:rsidRDefault="00CC2299" w:rsidP="00957E81">
      <w:pPr>
        <w:pStyle w:val="ListParagraph"/>
        <w:numPr>
          <w:ilvl w:val="0"/>
          <w:numId w:val="66"/>
        </w:numPr>
        <w:jc w:val="both"/>
        <w:rPr>
          <w:rFonts w:ascii="Times New Roman" w:hAnsi="Times New Roman" w:cs="Times New Roman"/>
          <w:sz w:val="26"/>
          <w:szCs w:val="26"/>
        </w:rPr>
      </w:pPr>
      <w:r w:rsidRPr="00E75BFD">
        <w:rPr>
          <w:rFonts w:ascii="Times New Roman" w:hAnsi="Times New Roman" w:cs="Times New Roman"/>
          <w:sz w:val="26"/>
          <w:szCs w:val="26"/>
        </w:rPr>
        <w:t>Admin flow: đăng nhập dashboard, lấy thống kê admin/products/categories/brands/merchants; tạo/cập nhật/xóa các tài nguyên này qua backend; backend ghi vào DB và trả về thành công; admin cũng có thể xem/cập nhật đơn hàng.</w:t>
      </w:r>
    </w:p>
    <w:p w14:paraId="4EDF26BB" w14:textId="61DDAF6B" w:rsidR="00BA1D18" w:rsidRPr="00E75BFD" w:rsidRDefault="004B0E5F" w:rsidP="00957E81">
      <w:pPr>
        <w:pStyle w:val="Heading3"/>
        <w:numPr>
          <w:ilvl w:val="2"/>
          <w:numId w:val="62"/>
        </w:numPr>
        <w:rPr>
          <w:lang w:val="vi-VN"/>
        </w:rPr>
      </w:pPr>
      <w:r w:rsidRPr="00E75BFD">
        <w:rPr>
          <w:lang w:val="vi-VN"/>
        </w:rPr>
        <w:t>Deployment Design</w:t>
      </w:r>
    </w:p>
    <w:p w14:paraId="59627B1D" w14:textId="47C1D278" w:rsidR="005D6BB5" w:rsidRPr="00E75BFD" w:rsidRDefault="001E7CF8" w:rsidP="00BA1D18">
      <w:pPr>
        <w:pStyle w:val="Heading3"/>
        <w:ind w:left="720"/>
        <w:rPr>
          <w:lang w:val="vi-VN"/>
        </w:rPr>
      </w:pPr>
      <w:r w:rsidRPr="00E75BFD">
        <w:rPr>
          <w:noProof/>
          <w:lang w:val="vi-VN"/>
        </w:rPr>
        <w:drawing>
          <wp:anchor distT="0" distB="0" distL="114300" distR="114300" simplePos="0" relativeHeight="251658247" behindDoc="0" locked="0" layoutInCell="1" allowOverlap="1" wp14:anchorId="54F444EE" wp14:editId="3A0534EE">
            <wp:simplePos x="0" y="0"/>
            <wp:positionH relativeFrom="margin">
              <wp:posOffset>0</wp:posOffset>
            </wp:positionH>
            <wp:positionV relativeFrom="paragraph">
              <wp:posOffset>252730</wp:posOffset>
            </wp:positionV>
            <wp:extent cx="5731510" cy="2314575"/>
            <wp:effectExtent l="0" t="0" r="2540" b="9525"/>
            <wp:wrapSquare wrapText="bothSides"/>
            <wp:docPr id="620823594" name="Hình ảnh 13"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39680" name="Hình ảnh 13" descr="Ảnh có chứa văn bản, ảnh chụp màn hình, biểu đồ, hàng&#10;&#10;Nội dung do AI tạo ra có thể không chính xác."/>
                    <pic:cNvPicPr/>
                  </pic:nvPicPr>
                  <pic:blipFill>
                    <a:blip r:embed="rId42">
                      <a:extLst>
                        <a:ext uri="{28A0092B-C50C-407E-A947-70E740481C1C}">
                          <a14:useLocalDpi xmlns:a14="http://schemas.microsoft.com/office/drawing/2010/main" val="0"/>
                        </a:ext>
                      </a:extLst>
                    </a:blip>
                    <a:stretch>
                      <a:fillRect/>
                    </a:stretch>
                  </pic:blipFill>
                  <pic:spPr>
                    <a:xfrm>
                      <a:off x="0" y="0"/>
                      <a:ext cx="5731510" cy="2314575"/>
                    </a:xfrm>
                    <a:prstGeom prst="rect">
                      <a:avLst/>
                    </a:prstGeom>
                  </pic:spPr>
                </pic:pic>
              </a:graphicData>
            </a:graphic>
          </wp:anchor>
        </w:drawing>
      </w:r>
    </w:p>
    <w:p w14:paraId="442BC1E3" w14:textId="77777777" w:rsidR="00CC2299" w:rsidRPr="00E75BFD" w:rsidRDefault="00CC2299" w:rsidP="00CC2299">
      <w:pPr>
        <w:pStyle w:val="NoSpacing"/>
        <w:spacing w:line="276" w:lineRule="auto"/>
        <w:rPr>
          <w:rFonts w:ascii="Times New Roman" w:hAnsi="Times New Roman" w:cs="Times New Roman"/>
          <w:sz w:val="26"/>
          <w:szCs w:val="26"/>
        </w:rPr>
      </w:pPr>
      <w:r w:rsidRPr="00E75BFD">
        <w:rPr>
          <w:rFonts w:ascii="Times New Roman" w:hAnsi="Times New Roman" w:cs="Times New Roman"/>
          <w:sz w:val="26"/>
          <w:szCs w:val="26"/>
        </w:rPr>
        <w:t>Pipeline Development → Build → Shift:</w:t>
      </w:r>
    </w:p>
    <w:p w14:paraId="5DBA07F7" w14:textId="77777777" w:rsidR="00CC2299" w:rsidRPr="00E75BFD" w:rsidRDefault="00CC2299" w:rsidP="00CC2299">
      <w:pPr>
        <w:pStyle w:val="NoSpacing"/>
        <w:spacing w:line="276" w:lineRule="auto"/>
        <w:rPr>
          <w:rFonts w:ascii="Times New Roman" w:hAnsi="Times New Roman" w:cs="Times New Roman"/>
          <w:sz w:val="26"/>
          <w:szCs w:val="26"/>
        </w:rPr>
      </w:pPr>
    </w:p>
    <w:p w14:paraId="0D115AA4" w14:textId="5FAA47B9" w:rsidR="00CC2299" w:rsidRPr="00E75BFD" w:rsidRDefault="00CC2299" w:rsidP="00957E81">
      <w:pPr>
        <w:pStyle w:val="NoSpacing"/>
        <w:numPr>
          <w:ilvl w:val="0"/>
          <w:numId w:val="206"/>
        </w:numPr>
        <w:spacing w:line="276" w:lineRule="auto"/>
        <w:rPr>
          <w:rFonts w:ascii="Times New Roman" w:hAnsi="Times New Roman" w:cs="Times New Roman"/>
          <w:sz w:val="26"/>
          <w:szCs w:val="26"/>
        </w:rPr>
      </w:pPr>
      <w:r w:rsidRPr="00E75BFD">
        <w:rPr>
          <w:rFonts w:ascii="Times New Roman" w:hAnsi="Times New Roman" w:cs="Times New Roman"/>
          <w:sz w:val="26"/>
          <w:szCs w:val="26"/>
        </w:rPr>
        <w:t>Development: Frontend ReactJS, backend Node.js và mô hình dữ liệu MongoDB được xây dựng cục bộ trong VS Code; Dockerfile được viết để container hóa ứng dụng. Mã nguồn được lưu trên GitHub.</w:t>
      </w:r>
    </w:p>
    <w:p w14:paraId="3A3508BD" w14:textId="228E6C6F" w:rsidR="00CC2299" w:rsidRPr="00E75BFD" w:rsidRDefault="00CC2299" w:rsidP="00957E81">
      <w:pPr>
        <w:pStyle w:val="NoSpacing"/>
        <w:numPr>
          <w:ilvl w:val="0"/>
          <w:numId w:val="206"/>
        </w:numPr>
        <w:spacing w:line="276" w:lineRule="auto"/>
        <w:rPr>
          <w:rFonts w:ascii="Times New Roman" w:hAnsi="Times New Roman" w:cs="Times New Roman"/>
          <w:sz w:val="26"/>
          <w:szCs w:val="26"/>
        </w:rPr>
      </w:pPr>
      <w:r w:rsidRPr="00E75BFD">
        <w:rPr>
          <w:rFonts w:ascii="Times New Roman" w:hAnsi="Times New Roman" w:cs="Times New Roman"/>
          <w:sz w:val="26"/>
          <w:szCs w:val="26"/>
        </w:rPr>
        <w:t>Build: GitHub Actions nhận các thay đổi từ repo, build các container bằng Dockerfile và đẩy image lên Docker Hub.</w:t>
      </w:r>
    </w:p>
    <w:p w14:paraId="15DE66C2" w14:textId="1F9D0F68" w:rsidR="005E7B95" w:rsidRPr="00E75BFD" w:rsidRDefault="00CC2299" w:rsidP="00957E81">
      <w:pPr>
        <w:pStyle w:val="NoSpacing"/>
        <w:numPr>
          <w:ilvl w:val="0"/>
          <w:numId w:val="206"/>
        </w:numPr>
        <w:spacing w:line="276" w:lineRule="auto"/>
      </w:pPr>
      <w:r w:rsidRPr="00E75BFD">
        <w:rPr>
          <w:rFonts w:ascii="Times New Roman" w:hAnsi="Times New Roman" w:cs="Times New Roman"/>
          <w:sz w:val="26"/>
          <w:szCs w:val="26"/>
        </w:rPr>
        <w:t>Shift/Run: Quá trình triển khai sử dụng Docker Compose, kéo các image đã build từ Docker Hub để chạy toàn bộ stack (frontend, backend, database) cùng nhau.</w:t>
      </w:r>
      <w:r w:rsidR="00C4176C" w:rsidRPr="00E75BFD">
        <w:br w:type="page"/>
      </w:r>
    </w:p>
    <w:p w14:paraId="6BBADBC9" w14:textId="3B0994DC" w:rsidR="00C4176C" w:rsidRPr="00E75BFD" w:rsidRDefault="00CC2299" w:rsidP="00C4176C">
      <w:pPr>
        <w:pStyle w:val="Heading1"/>
      </w:pPr>
      <w:bookmarkStart w:id="17" w:name="_Toc211453527"/>
      <w:r w:rsidRPr="00E75BFD">
        <w:lastRenderedPageBreak/>
        <w:t>CHƯƠNG</w:t>
      </w:r>
      <w:r w:rsidR="00C4176C" w:rsidRPr="00E75BFD">
        <w:t xml:space="preserve"> 3: </w:t>
      </w:r>
      <w:bookmarkEnd w:id="17"/>
      <w:r w:rsidR="00E26072" w:rsidRPr="00E75BFD">
        <w:t>TEST PLAN</w:t>
      </w:r>
    </w:p>
    <w:p w14:paraId="109F052E" w14:textId="6A3D9C11" w:rsidR="009C28F2" w:rsidRPr="00E75BFD" w:rsidRDefault="009C28F2" w:rsidP="009C28F2">
      <w:pPr>
        <w:pStyle w:val="Heading2"/>
        <w:rPr>
          <w:lang w:val="vi-VN"/>
        </w:rPr>
      </w:pPr>
      <w:r w:rsidRPr="00E75BFD">
        <w:rPr>
          <w:lang w:val="vi-VN"/>
        </w:rPr>
        <w:t xml:space="preserve">3.1. </w:t>
      </w:r>
      <w:r w:rsidR="00CC2299" w:rsidRPr="00E75BFD">
        <w:rPr>
          <w:lang w:val="vi-VN"/>
        </w:rPr>
        <w:t>Giới thiệu</w:t>
      </w:r>
    </w:p>
    <w:p w14:paraId="3F967301" w14:textId="4215479D" w:rsidR="009C28F2" w:rsidRPr="00E75BFD" w:rsidRDefault="009C28F2" w:rsidP="009C28F2">
      <w:pPr>
        <w:pStyle w:val="Heading3"/>
        <w:rPr>
          <w:lang w:val="vi-VN"/>
        </w:rPr>
      </w:pPr>
      <w:r w:rsidRPr="00E75BFD">
        <w:rPr>
          <w:lang w:val="vi-VN"/>
        </w:rPr>
        <w:t> </w:t>
      </w:r>
      <w:r w:rsidRPr="00E75BFD">
        <w:rPr>
          <w:lang w:val="vi-VN"/>
        </w:rPr>
        <w:t xml:space="preserve">3.1.1. </w:t>
      </w:r>
      <w:r w:rsidR="00CC2299" w:rsidRPr="00E75BFD">
        <w:rPr>
          <w:lang w:val="vi-VN"/>
        </w:rPr>
        <w:t>Mục đích</w:t>
      </w:r>
    </w:p>
    <w:p w14:paraId="40C8E9C3" w14:textId="77777777" w:rsidR="00CC2299" w:rsidRPr="00E75BFD" w:rsidRDefault="00CC2299" w:rsidP="00CC2299">
      <w:pPr>
        <w:jc w:val="both"/>
        <w:rPr>
          <w:rFonts w:ascii="Times New Roman" w:hAnsi="Times New Roman" w:cs="Times New Roman"/>
          <w:sz w:val="26"/>
          <w:szCs w:val="26"/>
        </w:rPr>
      </w:pPr>
      <w:r w:rsidRPr="00E75BFD">
        <w:rPr>
          <w:rFonts w:ascii="Times New Roman" w:hAnsi="Times New Roman" w:cs="Times New Roman"/>
          <w:sz w:val="26"/>
          <w:szCs w:val="26"/>
        </w:rPr>
        <w:t>Kế hoạch kiểm thử này mô tả cách tiếp cận kiểm thử cho dự án MERN Ecommerce.</w:t>
      </w:r>
      <w:r w:rsidRPr="00E75BFD">
        <w:rPr>
          <w:rFonts w:ascii="Times New Roman" w:hAnsi="Times New Roman" w:cs="Times New Roman"/>
          <w:sz w:val="26"/>
          <w:szCs w:val="26"/>
        </w:rPr>
        <w:br/>
        <w:t xml:space="preserve">Mục đích của kế hoạch là đảm bảo ứng dụng đáp ứng các yêu cầu </w:t>
      </w:r>
      <w:r w:rsidRPr="00E75BFD">
        <w:rPr>
          <w:rFonts w:ascii="Times New Roman" w:hAnsi="Times New Roman" w:cs="Times New Roman"/>
          <w:i/>
          <w:iCs/>
          <w:sz w:val="26"/>
          <w:szCs w:val="26"/>
        </w:rPr>
        <w:t>chức năng</w:t>
      </w:r>
      <w:r w:rsidRPr="00E75BFD">
        <w:rPr>
          <w:rFonts w:ascii="Times New Roman" w:hAnsi="Times New Roman" w:cs="Times New Roman"/>
          <w:sz w:val="26"/>
          <w:szCs w:val="26"/>
        </w:rPr>
        <w:t xml:space="preserve"> và </w:t>
      </w:r>
      <w:r w:rsidRPr="00E75BFD">
        <w:rPr>
          <w:rFonts w:ascii="Times New Roman" w:hAnsi="Times New Roman" w:cs="Times New Roman"/>
          <w:i/>
          <w:iCs/>
          <w:sz w:val="26"/>
          <w:szCs w:val="26"/>
        </w:rPr>
        <w:t>phi chức năng</w:t>
      </w:r>
      <w:r w:rsidRPr="00E75BFD">
        <w:rPr>
          <w:rFonts w:ascii="Times New Roman" w:hAnsi="Times New Roman" w:cs="Times New Roman"/>
          <w:sz w:val="26"/>
          <w:szCs w:val="26"/>
        </w:rPr>
        <w:t>, đồng thời xác thực chất lượng hệ thống trước khi triển khai.</w:t>
      </w:r>
    </w:p>
    <w:p w14:paraId="38E7D41A" w14:textId="1D3A422A" w:rsidR="009C28F2" w:rsidRPr="00E75BFD" w:rsidRDefault="00CC2299" w:rsidP="009C28F2">
      <w:pPr>
        <w:jc w:val="both"/>
        <w:rPr>
          <w:rFonts w:ascii="Times New Roman" w:hAnsi="Times New Roman" w:cs="Times New Roman"/>
          <w:sz w:val="26"/>
          <w:szCs w:val="26"/>
        </w:rPr>
      </w:pPr>
      <w:r w:rsidRPr="00E75BFD">
        <w:rPr>
          <w:rFonts w:ascii="Times New Roman" w:hAnsi="Times New Roman" w:cs="Times New Roman"/>
          <w:sz w:val="26"/>
          <w:szCs w:val="26"/>
        </w:rPr>
        <w:t xml:space="preserve">Mục đích của kế hoạch kiểm thử này không chỉ nhằm xác minh từng thành phần hoạt động đúng như mong đợi, mà còn đảm bảo sự </w:t>
      </w:r>
      <w:r w:rsidRPr="00E75BFD">
        <w:rPr>
          <w:rFonts w:ascii="Times New Roman" w:hAnsi="Times New Roman" w:cs="Times New Roman"/>
          <w:b/>
          <w:bCs/>
          <w:sz w:val="26"/>
          <w:szCs w:val="26"/>
        </w:rPr>
        <w:t>tích hợp giữa các module</w:t>
      </w:r>
      <w:r w:rsidRPr="00E75BFD">
        <w:rPr>
          <w:rFonts w:ascii="Times New Roman" w:hAnsi="Times New Roman" w:cs="Times New Roman"/>
          <w:sz w:val="26"/>
          <w:szCs w:val="26"/>
        </w:rPr>
        <w:t xml:space="preserve"> vận hành trơn tru và </w:t>
      </w:r>
      <w:r w:rsidRPr="00E75BFD">
        <w:rPr>
          <w:rFonts w:ascii="Times New Roman" w:hAnsi="Times New Roman" w:cs="Times New Roman"/>
          <w:b/>
          <w:bCs/>
          <w:sz w:val="26"/>
          <w:szCs w:val="26"/>
        </w:rPr>
        <w:t>trải nghiệm người dùng tổng thể</w:t>
      </w:r>
      <w:r w:rsidRPr="00E75BFD">
        <w:rPr>
          <w:rFonts w:ascii="Times New Roman" w:hAnsi="Times New Roman" w:cs="Times New Roman"/>
          <w:sz w:val="26"/>
          <w:szCs w:val="26"/>
        </w:rPr>
        <w:t xml:space="preserve"> luôn ổn định trước khi đưa vào triển khai.</w:t>
      </w:r>
    </w:p>
    <w:p w14:paraId="30C0B43A" w14:textId="77777777" w:rsidR="009C28F2" w:rsidRPr="00E75BFD" w:rsidRDefault="009C28F2" w:rsidP="009C28F2">
      <w:pPr>
        <w:pStyle w:val="Heading3"/>
        <w:jc w:val="both"/>
        <w:rPr>
          <w:lang w:val="vi-VN"/>
        </w:rPr>
      </w:pPr>
      <w:r w:rsidRPr="00E75BFD">
        <w:rPr>
          <w:lang w:val="vi-VN"/>
        </w:rPr>
        <w:t> </w:t>
      </w:r>
      <w:r w:rsidRPr="00E75BFD">
        <w:rPr>
          <w:lang w:val="vi-VN"/>
        </w:rPr>
        <w:t>3.1.2. Background Information</w:t>
      </w:r>
    </w:p>
    <w:p w14:paraId="1701A76E" w14:textId="77777777" w:rsidR="004962C8" w:rsidRPr="00E75BFD" w:rsidRDefault="004962C8" w:rsidP="004962C8">
      <w:pPr>
        <w:spacing w:line="276" w:lineRule="auto"/>
        <w:jc w:val="both"/>
        <w:rPr>
          <w:rFonts w:ascii="Times New Roman" w:hAnsi="Times New Roman" w:cs="Times New Roman"/>
          <w:sz w:val="26"/>
          <w:szCs w:val="26"/>
        </w:rPr>
      </w:pPr>
      <w:r w:rsidRPr="00E75BFD">
        <w:rPr>
          <w:rFonts w:ascii="Times New Roman" w:hAnsi="Times New Roman" w:cs="Times New Roman"/>
          <w:sz w:val="26"/>
          <w:szCs w:val="26"/>
        </w:rPr>
        <w:t xml:space="preserve">Ứng dụng </w:t>
      </w:r>
      <w:r w:rsidRPr="00E75BFD">
        <w:rPr>
          <w:rFonts w:ascii="Times New Roman" w:hAnsi="Times New Roman" w:cs="Times New Roman"/>
          <w:b/>
          <w:bCs/>
          <w:sz w:val="26"/>
          <w:szCs w:val="26"/>
        </w:rPr>
        <w:t>MERN Ecommerce</w:t>
      </w:r>
      <w:r w:rsidRPr="00E75BFD">
        <w:rPr>
          <w:rFonts w:ascii="Times New Roman" w:hAnsi="Times New Roman" w:cs="Times New Roman"/>
          <w:sz w:val="26"/>
          <w:szCs w:val="26"/>
        </w:rPr>
        <w:t xml:space="preserve"> là một ứng dụng web full-stack hiện đại được xây dựng bằng </w:t>
      </w:r>
      <w:r w:rsidRPr="00E75BFD">
        <w:rPr>
          <w:rFonts w:ascii="Times New Roman" w:hAnsi="Times New Roman" w:cs="Times New Roman"/>
          <w:b/>
          <w:bCs/>
          <w:sz w:val="26"/>
          <w:szCs w:val="26"/>
        </w:rPr>
        <w:t>MERN stack</w:t>
      </w:r>
      <w:r w:rsidRPr="00E75BFD">
        <w:rPr>
          <w:rFonts w:ascii="Times New Roman" w:hAnsi="Times New Roman" w:cs="Times New Roman"/>
          <w:sz w:val="26"/>
          <w:szCs w:val="26"/>
        </w:rPr>
        <w:t>, bao gồm MongoDB, Express.js, React và Node.js. Kiến trúc này cho phép quy trình phát triển liền mạch với việc sử dụng một ngôn ngữ duy nhất (JavaScript/TypeScript) xuyên suốt toàn bộ ứng dụng. Hệ thống cung cấp các chức năng như xác thực người dùng, quản lý sản phẩm, giỏ hàng và xử lý đơn hàng.</w:t>
      </w:r>
    </w:p>
    <w:p w14:paraId="3580F0EB" w14:textId="77777777" w:rsidR="004962C8" w:rsidRPr="00E75BFD" w:rsidRDefault="004962C8" w:rsidP="004962C8">
      <w:pPr>
        <w:spacing w:line="276" w:lineRule="auto"/>
        <w:jc w:val="both"/>
        <w:rPr>
          <w:rFonts w:ascii="Times New Roman" w:hAnsi="Times New Roman" w:cs="Times New Roman"/>
          <w:sz w:val="26"/>
          <w:szCs w:val="26"/>
        </w:rPr>
      </w:pPr>
      <w:r w:rsidRPr="00E75BFD">
        <w:rPr>
          <w:rFonts w:ascii="Times New Roman" w:hAnsi="Times New Roman" w:cs="Times New Roman"/>
          <w:sz w:val="26"/>
          <w:szCs w:val="26"/>
        </w:rPr>
        <w:t xml:space="preserve">Ứng dụng tích hợp </w:t>
      </w:r>
      <w:r w:rsidRPr="00E75BFD">
        <w:rPr>
          <w:rFonts w:ascii="Times New Roman" w:hAnsi="Times New Roman" w:cs="Times New Roman"/>
          <w:b/>
          <w:bCs/>
          <w:sz w:val="26"/>
          <w:szCs w:val="26"/>
        </w:rPr>
        <w:t>RESTful API</w:t>
      </w:r>
      <w:r w:rsidRPr="00E75BFD">
        <w:rPr>
          <w:rFonts w:ascii="Times New Roman" w:hAnsi="Times New Roman" w:cs="Times New Roman"/>
          <w:sz w:val="26"/>
          <w:szCs w:val="26"/>
        </w:rPr>
        <w:t xml:space="preserve"> để trao đổi dữ liệu giữa client và server, đồng thời sử dụng </w:t>
      </w:r>
      <w:r w:rsidRPr="00E75BFD">
        <w:rPr>
          <w:rFonts w:ascii="Times New Roman" w:hAnsi="Times New Roman" w:cs="Times New Roman"/>
          <w:b/>
          <w:bCs/>
          <w:sz w:val="26"/>
          <w:szCs w:val="26"/>
        </w:rPr>
        <w:t>JWT</w:t>
      </w:r>
      <w:r w:rsidRPr="00E75BFD">
        <w:rPr>
          <w:rFonts w:ascii="Times New Roman" w:hAnsi="Times New Roman" w:cs="Times New Roman"/>
          <w:sz w:val="26"/>
          <w:szCs w:val="26"/>
        </w:rPr>
        <w:t xml:space="preserve"> để xác thực an toàn. Hệ thống được thiết kế hướng tới khả năng mở rộng, cho phép có thể tích hợp thêm các tính năng trong tương lai như cổng thanh toán, hệ thống gợi ý sản phẩm và các dashboard phân tích.</w:t>
      </w:r>
    </w:p>
    <w:p w14:paraId="2EA72590" w14:textId="77777777" w:rsidR="004962C8" w:rsidRPr="00E75BFD" w:rsidRDefault="004962C8" w:rsidP="004962C8">
      <w:pPr>
        <w:spacing w:line="276" w:lineRule="auto"/>
        <w:jc w:val="both"/>
        <w:rPr>
          <w:rFonts w:ascii="Times New Roman" w:hAnsi="Times New Roman" w:cs="Times New Roman"/>
          <w:sz w:val="26"/>
          <w:szCs w:val="26"/>
        </w:rPr>
      </w:pPr>
      <w:r w:rsidRPr="00E75BFD">
        <w:rPr>
          <w:rFonts w:ascii="Times New Roman" w:hAnsi="Times New Roman" w:cs="Times New Roman"/>
          <w:sz w:val="26"/>
          <w:szCs w:val="26"/>
        </w:rPr>
        <w:t>Từ góc độ kiểm thử, ứng dụng này bao phủ một phạm vi rộng các chức năng và thành phần, do đó phù hợp cho kiểm thử chức năng, kiểm thử tích hợp, kiểm thử hiệu năng và kiểm thử bảo mật. Bằng cách mô phỏng các tương tác thực tế của người dùng và các luồng nghiệp vụ, hệ thống hướng đến việc đảm bảo tính vững chắc, độ tin cậy và sự hài lòng của người dùng.</w:t>
      </w:r>
    </w:p>
    <w:p w14:paraId="2D9D0334" w14:textId="51F20319" w:rsidR="009C28F2" w:rsidRPr="00E75BFD" w:rsidRDefault="004962C8" w:rsidP="004962C8">
      <w:pPr>
        <w:spacing w:line="276" w:lineRule="auto"/>
        <w:jc w:val="both"/>
        <w:rPr>
          <w:rFonts w:ascii="Times New Roman" w:hAnsi="Times New Roman" w:cs="Times New Roman"/>
          <w:sz w:val="26"/>
          <w:szCs w:val="26"/>
        </w:rPr>
      </w:pPr>
      <w:r w:rsidRPr="00E75BFD">
        <w:rPr>
          <w:rFonts w:ascii="Times New Roman" w:hAnsi="Times New Roman" w:cs="Times New Roman"/>
          <w:sz w:val="26"/>
          <w:szCs w:val="26"/>
        </w:rPr>
        <w:t>Từ góc độ kiểm thử, ứng dụng này bao phủ một phạm vi rộng các chức năng và thành phần, do đó phù hợp cho kiểm thử chức năng, kiểm thử tích hợp, kiểm thử hiệu năng và kiểm thử bảo mật. Bằng cách mô phỏng các tương tác thực tế của người dùng và các luồng nghiệp vụ, hệ thống hướng đến việc đảm bảo tính vững chắc, độ tin cậy và sự hài lòng của người dùng</w:t>
      </w:r>
    </w:p>
    <w:p w14:paraId="7B90B342" w14:textId="4BB9A928" w:rsidR="009C28F2" w:rsidRPr="00E75BFD" w:rsidRDefault="009C28F2" w:rsidP="009C28F2">
      <w:pPr>
        <w:pStyle w:val="Heading3"/>
        <w:ind w:left="270"/>
        <w:rPr>
          <w:lang w:val="vi-VN"/>
        </w:rPr>
      </w:pPr>
      <w:r w:rsidRPr="00E75BFD">
        <w:rPr>
          <w:lang w:val="vi-VN"/>
        </w:rPr>
        <w:t xml:space="preserve">3.1.3. </w:t>
      </w:r>
      <w:r w:rsidR="004962C8" w:rsidRPr="00E75BFD">
        <w:rPr>
          <w:lang w:val="vi-VN"/>
        </w:rPr>
        <w:t>Phạm vi kiểm thử</w:t>
      </w:r>
    </w:p>
    <w:p w14:paraId="780B6667" w14:textId="77777777" w:rsidR="004962C8" w:rsidRPr="00E75BFD" w:rsidRDefault="004962C8" w:rsidP="004962C8">
      <w:pPr>
        <w:pStyle w:val="NoSpacing"/>
        <w:spacing w:line="276" w:lineRule="auto"/>
        <w:rPr>
          <w:rFonts w:ascii="Times New Roman" w:hAnsi="Times New Roman" w:cs="Times New Roman"/>
          <w:sz w:val="26"/>
          <w:szCs w:val="26"/>
        </w:rPr>
      </w:pPr>
      <w:r w:rsidRPr="00E75BFD">
        <w:rPr>
          <w:rFonts w:ascii="Times New Roman" w:hAnsi="Times New Roman" w:cs="Times New Roman"/>
          <w:sz w:val="26"/>
          <w:szCs w:val="26"/>
        </w:rPr>
        <w:t>Trong phạm vi (In Scope):</w:t>
      </w:r>
    </w:p>
    <w:p w14:paraId="686477A0" w14:textId="77777777" w:rsidR="004962C8" w:rsidRPr="00E75BFD" w:rsidRDefault="004962C8" w:rsidP="00957E81">
      <w:pPr>
        <w:pStyle w:val="NoSpacing"/>
        <w:numPr>
          <w:ilvl w:val="0"/>
          <w:numId w:val="207"/>
        </w:numPr>
        <w:spacing w:line="276" w:lineRule="auto"/>
        <w:rPr>
          <w:rFonts w:ascii="Times New Roman" w:hAnsi="Times New Roman" w:cs="Times New Roman"/>
          <w:sz w:val="26"/>
          <w:szCs w:val="26"/>
        </w:rPr>
      </w:pPr>
      <w:r w:rsidRPr="00E75BFD">
        <w:rPr>
          <w:rFonts w:ascii="Times New Roman" w:hAnsi="Times New Roman" w:cs="Times New Roman"/>
          <w:sz w:val="26"/>
          <w:szCs w:val="26"/>
        </w:rPr>
        <w:t>Xác thực và phân quyền người dùng</w:t>
      </w:r>
    </w:p>
    <w:p w14:paraId="714E18DA" w14:textId="77777777" w:rsidR="004962C8" w:rsidRPr="00E75BFD" w:rsidRDefault="004962C8" w:rsidP="00957E81">
      <w:pPr>
        <w:pStyle w:val="NoSpacing"/>
        <w:numPr>
          <w:ilvl w:val="0"/>
          <w:numId w:val="207"/>
        </w:numPr>
        <w:spacing w:line="276" w:lineRule="auto"/>
        <w:rPr>
          <w:rFonts w:ascii="Times New Roman" w:hAnsi="Times New Roman" w:cs="Times New Roman"/>
          <w:sz w:val="26"/>
          <w:szCs w:val="26"/>
        </w:rPr>
      </w:pPr>
      <w:r w:rsidRPr="00E75BFD">
        <w:rPr>
          <w:rFonts w:ascii="Times New Roman" w:hAnsi="Times New Roman" w:cs="Times New Roman"/>
          <w:sz w:val="26"/>
          <w:szCs w:val="26"/>
        </w:rPr>
        <w:t>CRUD sản phẩm</w:t>
      </w:r>
    </w:p>
    <w:p w14:paraId="5C1C5A54" w14:textId="77777777" w:rsidR="004962C8" w:rsidRPr="00E75BFD" w:rsidRDefault="004962C8" w:rsidP="00957E81">
      <w:pPr>
        <w:pStyle w:val="NoSpacing"/>
        <w:numPr>
          <w:ilvl w:val="0"/>
          <w:numId w:val="207"/>
        </w:numPr>
        <w:spacing w:line="276" w:lineRule="auto"/>
        <w:rPr>
          <w:rFonts w:ascii="Times New Roman" w:hAnsi="Times New Roman" w:cs="Times New Roman"/>
          <w:sz w:val="26"/>
          <w:szCs w:val="26"/>
        </w:rPr>
      </w:pPr>
      <w:r w:rsidRPr="00E75BFD">
        <w:rPr>
          <w:rFonts w:ascii="Times New Roman" w:hAnsi="Times New Roman" w:cs="Times New Roman"/>
          <w:sz w:val="26"/>
          <w:szCs w:val="26"/>
        </w:rPr>
        <w:t>Giỏ hàng và quản lý đơn hàng</w:t>
      </w:r>
    </w:p>
    <w:p w14:paraId="46C24186" w14:textId="77777777" w:rsidR="004962C8" w:rsidRPr="00E75BFD" w:rsidRDefault="004962C8" w:rsidP="00957E81">
      <w:pPr>
        <w:pStyle w:val="NoSpacing"/>
        <w:numPr>
          <w:ilvl w:val="0"/>
          <w:numId w:val="207"/>
        </w:numPr>
        <w:spacing w:line="276" w:lineRule="auto"/>
        <w:rPr>
          <w:rFonts w:ascii="Times New Roman" w:hAnsi="Times New Roman" w:cs="Times New Roman"/>
          <w:sz w:val="26"/>
          <w:szCs w:val="26"/>
        </w:rPr>
      </w:pPr>
      <w:r w:rsidRPr="00E75BFD">
        <w:rPr>
          <w:rFonts w:ascii="Times New Roman" w:hAnsi="Times New Roman" w:cs="Times New Roman"/>
          <w:sz w:val="26"/>
          <w:szCs w:val="26"/>
        </w:rPr>
        <w:lastRenderedPageBreak/>
        <w:t>Dashboard admin</w:t>
      </w:r>
    </w:p>
    <w:p w14:paraId="255898EF" w14:textId="77777777" w:rsidR="004962C8" w:rsidRPr="00E75BFD" w:rsidRDefault="004962C8" w:rsidP="00957E81">
      <w:pPr>
        <w:pStyle w:val="NoSpacing"/>
        <w:numPr>
          <w:ilvl w:val="0"/>
          <w:numId w:val="207"/>
        </w:numPr>
        <w:spacing w:line="276" w:lineRule="auto"/>
        <w:rPr>
          <w:rFonts w:ascii="Times New Roman" w:hAnsi="Times New Roman" w:cs="Times New Roman"/>
          <w:sz w:val="26"/>
          <w:szCs w:val="26"/>
        </w:rPr>
      </w:pPr>
      <w:r w:rsidRPr="00E75BFD">
        <w:rPr>
          <w:rFonts w:ascii="Times New Roman" w:hAnsi="Times New Roman" w:cs="Times New Roman"/>
          <w:sz w:val="26"/>
          <w:szCs w:val="26"/>
        </w:rPr>
        <w:t>Các API endpoint và UI components</w:t>
      </w:r>
    </w:p>
    <w:p w14:paraId="52EFC7D7" w14:textId="77777777" w:rsidR="004962C8" w:rsidRPr="00E75BFD" w:rsidRDefault="004962C8" w:rsidP="004962C8">
      <w:pPr>
        <w:pStyle w:val="NoSpacing"/>
        <w:spacing w:line="276" w:lineRule="auto"/>
        <w:rPr>
          <w:rFonts w:ascii="Times New Roman" w:hAnsi="Times New Roman" w:cs="Times New Roman"/>
          <w:sz w:val="26"/>
          <w:szCs w:val="26"/>
        </w:rPr>
      </w:pPr>
      <w:r w:rsidRPr="00E75BFD">
        <w:rPr>
          <w:rFonts w:ascii="Times New Roman" w:hAnsi="Times New Roman" w:cs="Times New Roman"/>
          <w:sz w:val="26"/>
          <w:szCs w:val="26"/>
        </w:rPr>
        <w:t>Ngoài phạm vi (Out of Scope):</w:t>
      </w:r>
    </w:p>
    <w:p w14:paraId="53D253BA" w14:textId="77777777" w:rsidR="004962C8" w:rsidRPr="00E75BFD" w:rsidRDefault="004962C8" w:rsidP="00957E81">
      <w:pPr>
        <w:pStyle w:val="NoSpacing"/>
        <w:numPr>
          <w:ilvl w:val="0"/>
          <w:numId w:val="208"/>
        </w:numPr>
        <w:spacing w:line="276" w:lineRule="auto"/>
        <w:rPr>
          <w:rFonts w:ascii="Times New Roman" w:hAnsi="Times New Roman" w:cs="Times New Roman"/>
          <w:sz w:val="26"/>
          <w:szCs w:val="26"/>
        </w:rPr>
      </w:pPr>
      <w:r w:rsidRPr="00E75BFD">
        <w:rPr>
          <w:rFonts w:ascii="Times New Roman" w:hAnsi="Times New Roman" w:cs="Times New Roman"/>
          <w:sz w:val="26"/>
          <w:szCs w:val="26"/>
        </w:rPr>
        <w:t>Tích hợp cổng thanh toán</w:t>
      </w:r>
    </w:p>
    <w:p w14:paraId="46E2F17E" w14:textId="77777777" w:rsidR="004962C8" w:rsidRPr="00E75BFD" w:rsidRDefault="004962C8" w:rsidP="00957E81">
      <w:pPr>
        <w:pStyle w:val="NoSpacing"/>
        <w:numPr>
          <w:ilvl w:val="0"/>
          <w:numId w:val="208"/>
        </w:numPr>
        <w:spacing w:line="276" w:lineRule="auto"/>
        <w:rPr>
          <w:rFonts w:ascii="Times New Roman" w:hAnsi="Times New Roman" w:cs="Times New Roman"/>
          <w:sz w:val="26"/>
          <w:szCs w:val="26"/>
        </w:rPr>
      </w:pPr>
      <w:r w:rsidRPr="00E75BFD">
        <w:rPr>
          <w:rFonts w:ascii="Times New Roman" w:hAnsi="Times New Roman" w:cs="Times New Roman"/>
          <w:sz w:val="26"/>
          <w:szCs w:val="26"/>
        </w:rPr>
        <w:t>Tích hợp các dịch vụ bên thứ ba</w:t>
      </w:r>
    </w:p>
    <w:p w14:paraId="0B575055" w14:textId="77777777" w:rsidR="004962C8" w:rsidRPr="00E75BFD" w:rsidRDefault="004962C8" w:rsidP="00957E81">
      <w:pPr>
        <w:pStyle w:val="NoSpacing"/>
        <w:numPr>
          <w:ilvl w:val="0"/>
          <w:numId w:val="208"/>
        </w:numPr>
        <w:spacing w:line="276" w:lineRule="auto"/>
        <w:rPr>
          <w:rFonts w:ascii="Times New Roman" w:hAnsi="Times New Roman" w:cs="Times New Roman"/>
          <w:sz w:val="26"/>
          <w:szCs w:val="26"/>
        </w:rPr>
      </w:pPr>
      <w:r w:rsidRPr="00E75BFD">
        <w:rPr>
          <w:rFonts w:ascii="Times New Roman" w:hAnsi="Times New Roman" w:cs="Times New Roman"/>
          <w:sz w:val="26"/>
          <w:szCs w:val="26"/>
        </w:rPr>
        <w:t>Script triển khai và thiết lập hạ tầng</w:t>
      </w:r>
    </w:p>
    <w:p w14:paraId="560AB3CD" w14:textId="77777777" w:rsidR="009C28F2" w:rsidRPr="00E75BFD" w:rsidRDefault="009C28F2" w:rsidP="009C28F2">
      <w:pPr>
        <w:pStyle w:val="Heading3"/>
        <w:rPr>
          <w:lang w:val="vi-VN"/>
        </w:rPr>
      </w:pPr>
      <w:r w:rsidRPr="00E75BFD">
        <w:rPr>
          <w:lang w:val="vi-VN"/>
        </w:rPr>
        <w:t> </w:t>
      </w:r>
      <w:r w:rsidRPr="00E75BFD">
        <w:rPr>
          <w:lang w:val="vi-VN"/>
        </w:rPr>
        <w:t>3.1.4. Definitions, Acronyms and Abbreviations</w:t>
      </w:r>
    </w:p>
    <w:p w14:paraId="73A090FE" w14:textId="77777777" w:rsidR="009C28F2" w:rsidRPr="00E75BFD" w:rsidRDefault="009C28F2" w:rsidP="00957E81">
      <w:pPr>
        <w:pStyle w:val="ListParagraph"/>
        <w:numPr>
          <w:ilvl w:val="0"/>
          <w:numId w:val="11"/>
        </w:numPr>
        <w:rPr>
          <w:rFonts w:ascii="Times New Roman" w:hAnsi="Times New Roman" w:cs="Times New Roman"/>
          <w:sz w:val="26"/>
          <w:szCs w:val="26"/>
        </w:rPr>
      </w:pPr>
      <w:r w:rsidRPr="00E75BFD">
        <w:rPr>
          <w:rFonts w:ascii="Times New Roman" w:hAnsi="Times New Roman" w:cs="Times New Roman"/>
          <w:sz w:val="26"/>
          <w:szCs w:val="26"/>
        </w:rPr>
        <w:t>MERN: MongoDB, Express.js, React, Node.js</w:t>
      </w:r>
    </w:p>
    <w:p w14:paraId="71E75216" w14:textId="77777777" w:rsidR="009C28F2" w:rsidRPr="00E75BFD" w:rsidRDefault="009C28F2" w:rsidP="00957E81">
      <w:pPr>
        <w:pStyle w:val="ListParagraph"/>
        <w:numPr>
          <w:ilvl w:val="0"/>
          <w:numId w:val="11"/>
        </w:numPr>
        <w:rPr>
          <w:rFonts w:ascii="Times New Roman" w:hAnsi="Times New Roman" w:cs="Times New Roman"/>
          <w:sz w:val="26"/>
          <w:szCs w:val="26"/>
        </w:rPr>
      </w:pPr>
      <w:r w:rsidRPr="00E75BFD">
        <w:rPr>
          <w:rFonts w:ascii="Times New Roman" w:hAnsi="Times New Roman" w:cs="Times New Roman"/>
          <w:sz w:val="26"/>
          <w:szCs w:val="26"/>
        </w:rPr>
        <w:t>CRUD: Create, Read, Update, Delete</w:t>
      </w:r>
    </w:p>
    <w:p w14:paraId="524512E6" w14:textId="77777777" w:rsidR="009C28F2" w:rsidRPr="00E75BFD" w:rsidRDefault="009C28F2" w:rsidP="00957E81">
      <w:pPr>
        <w:pStyle w:val="ListParagraph"/>
        <w:numPr>
          <w:ilvl w:val="0"/>
          <w:numId w:val="11"/>
        </w:numPr>
        <w:rPr>
          <w:rFonts w:ascii="Times New Roman" w:hAnsi="Times New Roman" w:cs="Times New Roman"/>
          <w:sz w:val="26"/>
          <w:szCs w:val="26"/>
        </w:rPr>
      </w:pPr>
      <w:r w:rsidRPr="00E75BFD">
        <w:rPr>
          <w:rFonts w:ascii="Times New Roman" w:hAnsi="Times New Roman" w:cs="Times New Roman"/>
          <w:sz w:val="26"/>
          <w:szCs w:val="26"/>
        </w:rPr>
        <w:t>JWT: JSON Web Token</w:t>
      </w:r>
    </w:p>
    <w:p w14:paraId="3EF2D39A" w14:textId="77777777" w:rsidR="009C28F2" w:rsidRPr="00E75BFD" w:rsidRDefault="009C28F2" w:rsidP="00957E81">
      <w:pPr>
        <w:pStyle w:val="ListParagraph"/>
        <w:numPr>
          <w:ilvl w:val="0"/>
          <w:numId w:val="11"/>
        </w:numPr>
        <w:rPr>
          <w:rFonts w:ascii="Times New Roman" w:hAnsi="Times New Roman" w:cs="Times New Roman"/>
          <w:sz w:val="26"/>
          <w:szCs w:val="26"/>
        </w:rPr>
      </w:pPr>
      <w:r w:rsidRPr="00E75BFD">
        <w:rPr>
          <w:rFonts w:ascii="Times New Roman" w:hAnsi="Times New Roman" w:cs="Times New Roman"/>
          <w:sz w:val="26"/>
          <w:szCs w:val="26"/>
        </w:rPr>
        <w:t>API: Application Programming Interface</w:t>
      </w:r>
    </w:p>
    <w:p w14:paraId="04AC90D1" w14:textId="77777777" w:rsidR="009C28F2" w:rsidRPr="00E75BFD" w:rsidRDefault="009C28F2" w:rsidP="009C28F2">
      <w:pPr>
        <w:pStyle w:val="Heading3"/>
        <w:rPr>
          <w:lang w:val="vi-VN"/>
        </w:rPr>
      </w:pPr>
      <w:r w:rsidRPr="00E75BFD">
        <w:rPr>
          <w:lang w:val="vi-VN"/>
        </w:rPr>
        <w:t> </w:t>
      </w:r>
      <w:r w:rsidRPr="00E75BFD">
        <w:rPr>
          <w:lang w:val="vi-VN"/>
        </w:rPr>
        <w:t>3.1.5. Assumptions and Dependencies</w:t>
      </w:r>
    </w:p>
    <w:p w14:paraId="5BECB471" w14:textId="6336C08E" w:rsidR="004962C8" w:rsidRPr="00E75BFD" w:rsidRDefault="004962C8" w:rsidP="00957E81">
      <w:pPr>
        <w:pStyle w:val="NormalWeb"/>
        <w:numPr>
          <w:ilvl w:val="0"/>
          <w:numId w:val="209"/>
        </w:numPr>
        <w:spacing w:line="276" w:lineRule="auto"/>
        <w:jc w:val="both"/>
        <w:rPr>
          <w:sz w:val="26"/>
          <w:szCs w:val="26"/>
        </w:rPr>
      </w:pPr>
      <w:r w:rsidRPr="00E75BFD">
        <w:rPr>
          <w:sz w:val="26"/>
          <w:szCs w:val="26"/>
        </w:rPr>
        <w:t>Giả định rằng ứng dụng đã được triển khai đầy đủ trong môi trường phát triển local hoặc môi trường staging được kiểm soát, với tất cả dịch vụ cần thiết như backend server, database và frontend client được cấu hình đúng.</w:t>
      </w:r>
    </w:p>
    <w:p w14:paraId="22D335BC" w14:textId="4685FE7F" w:rsidR="004962C8" w:rsidRPr="00E75BFD" w:rsidRDefault="004962C8" w:rsidP="00957E81">
      <w:pPr>
        <w:pStyle w:val="NormalWeb"/>
        <w:numPr>
          <w:ilvl w:val="0"/>
          <w:numId w:val="209"/>
        </w:numPr>
        <w:spacing w:line="276" w:lineRule="auto"/>
        <w:jc w:val="both"/>
        <w:rPr>
          <w:sz w:val="26"/>
          <w:szCs w:val="26"/>
        </w:rPr>
      </w:pPr>
      <w:r w:rsidRPr="00E75BFD">
        <w:rPr>
          <w:sz w:val="26"/>
          <w:szCs w:val="26"/>
        </w:rPr>
        <w:t>Giả định rằng dữ liệu test sẵn có và đã được preload hoặc có thể seed dễ dàng vào database để mô phỏng các kịch bản người dùng thực tế, bao gồm users, products, categories, brands, carts, orders và reviews.</w:t>
      </w:r>
    </w:p>
    <w:p w14:paraId="1BC1293E" w14:textId="1D813218" w:rsidR="004962C8" w:rsidRPr="00E75BFD" w:rsidRDefault="004962C8" w:rsidP="00957E81">
      <w:pPr>
        <w:pStyle w:val="NormalWeb"/>
        <w:numPr>
          <w:ilvl w:val="0"/>
          <w:numId w:val="209"/>
        </w:numPr>
        <w:spacing w:line="276" w:lineRule="auto"/>
        <w:jc w:val="both"/>
        <w:rPr>
          <w:sz w:val="26"/>
          <w:szCs w:val="26"/>
        </w:rPr>
      </w:pPr>
      <w:r w:rsidRPr="00E75BFD">
        <w:rPr>
          <w:sz w:val="26"/>
          <w:szCs w:val="26"/>
        </w:rPr>
        <w:t>Giả định rằng tất cả các dịch vụ và thư viện phụ thuộc được ứng dụng sử dụng (ví dụ: MongoDB, Express.js, Node.js, React, Passport.js cho xác thực) đều đã được cài đặt, đang chạy và tương thích với môi trường hệ thống.</w:t>
      </w:r>
    </w:p>
    <w:p w14:paraId="5C57EEFC" w14:textId="006B820A" w:rsidR="004962C8" w:rsidRPr="00E75BFD" w:rsidRDefault="004962C8" w:rsidP="00957E81">
      <w:pPr>
        <w:pStyle w:val="NormalWeb"/>
        <w:numPr>
          <w:ilvl w:val="0"/>
          <w:numId w:val="209"/>
        </w:numPr>
        <w:spacing w:line="276" w:lineRule="auto"/>
        <w:jc w:val="both"/>
        <w:rPr>
          <w:sz w:val="26"/>
          <w:szCs w:val="26"/>
        </w:rPr>
      </w:pPr>
      <w:r w:rsidRPr="00E75BFD">
        <w:rPr>
          <w:sz w:val="26"/>
          <w:szCs w:val="26"/>
        </w:rPr>
        <w:t>Giả định rằng hệ thống tuân thủ các quy tắc nghiệp vụ được định nghĩa trước, như quy trình xử lý đơn hàng, quản lý giỏ hàng và phê duyệt sản phẩm của merchant, vốn là các yếu tố thiết yếu để thực hiện kiểm thử có ý nghĩa.</w:t>
      </w:r>
    </w:p>
    <w:p w14:paraId="347833FB" w14:textId="37685967" w:rsidR="004962C8" w:rsidRPr="00E75BFD" w:rsidRDefault="004962C8" w:rsidP="00957E81">
      <w:pPr>
        <w:pStyle w:val="NormalWeb"/>
        <w:numPr>
          <w:ilvl w:val="0"/>
          <w:numId w:val="209"/>
        </w:numPr>
        <w:spacing w:line="276" w:lineRule="auto"/>
        <w:jc w:val="both"/>
        <w:rPr>
          <w:sz w:val="26"/>
          <w:szCs w:val="26"/>
        </w:rPr>
      </w:pPr>
      <w:r w:rsidRPr="00E75BFD">
        <w:rPr>
          <w:sz w:val="26"/>
          <w:szCs w:val="26"/>
        </w:rPr>
        <w:t>Giả định rằng kết nối mạng và quyền truy cập cần thiết để kiểm thử các chức năng như đăng ký người dùng, đăng nhập và gọi API đều hoạt động bình thường.</w:t>
      </w:r>
    </w:p>
    <w:p w14:paraId="56B217B0" w14:textId="393A9EDC" w:rsidR="009C28F2" w:rsidRPr="00E75BFD" w:rsidRDefault="004962C8" w:rsidP="00957E81">
      <w:pPr>
        <w:pStyle w:val="NormalWeb"/>
        <w:numPr>
          <w:ilvl w:val="0"/>
          <w:numId w:val="209"/>
        </w:numPr>
        <w:spacing w:line="276" w:lineRule="auto"/>
        <w:jc w:val="both"/>
        <w:rPr>
          <w:sz w:val="26"/>
          <w:szCs w:val="26"/>
        </w:rPr>
      </w:pPr>
      <w:r w:rsidRPr="00E75BFD">
        <w:rPr>
          <w:sz w:val="26"/>
          <w:szCs w:val="26"/>
        </w:rPr>
        <w:t>Giả định rằng các API/dịch vụ bên ngoài như Google hoặc Facebook OAuth phục vụ xác thực đều sẵn có và được cấu hình đúng trong môi trường kiểm thử</w:t>
      </w:r>
    </w:p>
    <w:p w14:paraId="09439BF9" w14:textId="77777777" w:rsidR="009C28F2" w:rsidRPr="00E75BFD" w:rsidRDefault="009C28F2" w:rsidP="009C28F2">
      <w:pPr>
        <w:pStyle w:val="Heading3"/>
        <w:rPr>
          <w:lang w:val="vi-VN"/>
        </w:rPr>
      </w:pPr>
      <w:r w:rsidRPr="00E75BFD">
        <w:rPr>
          <w:lang w:val="vi-VN"/>
        </w:rPr>
        <w:t> </w:t>
      </w:r>
      <w:r w:rsidRPr="00E75BFD">
        <w:rPr>
          <w:lang w:val="vi-VN"/>
        </w:rPr>
        <w:t>3.1.6. Constraints</w:t>
      </w:r>
    </w:p>
    <w:p w14:paraId="4D3474CC" w14:textId="5887C5F6" w:rsidR="004962C8" w:rsidRPr="00E75BFD" w:rsidRDefault="004962C8" w:rsidP="00957E81">
      <w:pPr>
        <w:pStyle w:val="ListParagraph"/>
        <w:numPr>
          <w:ilvl w:val="0"/>
          <w:numId w:val="12"/>
        </w:numPr>
        <w:spacing w:line="276" w:lineRule="auto"/>
        <w:rPr>
          <w:rFonts w:ascii="Times New Roman" w:hAnsi="Times New Roman" w:cs="Times New Roman"/>
          <w:sz w:val="26"/>
          <w:szCs w:val="26"/>
        </w:rPr>
      </w:pPr>
      <w:r w:rsidRPr="00E75BFD">
        <w:rPr>
          <w:rFonts w:ascii="Times New Roman" w:hAnsi="Times New Roman" w:cs="Times New Roman"/>
          <w:sz w:val="26"/>
          <w:szCs w:val="26"/>
        </w:rPr>
        <w:t>Hệ thống được phát triển bằng MERN stack, điều này áp đặt giới hạn về lựa chọn ngôn ngữ và framework. Toàn bộ code backend và frontend phải được viết bằng JavaScript, và cơ sở dữ liệu giới hạn ở MongoDB.</w:t>
      </w:r>
    </w:p>
    <w:p w14:paraId="51559BCF" w14:textId="0864AB2E" w:rsidR="004962C8" w:rsidRPr="00E75BFD" w:rsidRDefault="004962C8" w:rsidP="00957E81">
      <w:pPr>
        <w:pStyle w:val="ListParagraph"/>
        <w:numPr>
          <w:ilvl w:val="0"/>
          <w:numId w:val="12"/>
        </w:numPr>
        <w:spacing w:line="276" w:lineRule="auto"/>
        <w:rPr>
          <w:rFonts w:ascii="Times New Roman" w:hAnsi="Times New Roman" w:cs="Times New Roman"/>
          <w:sz w:val="26"/>
          <w:szCs w:val="26"/>
        </w:rPr>
      </w:pPr>
      <w:r w:rsidRPr="00E75BFD">
        <w:rPr>
          <w:rFonts w:ascii="Times New Roman" w:hAnsi="Times New Roman" w:cs="Times New Roman"/>
          <w:sz w:val="26"/>
          <w:szCs w:val="26"/>
        </w:rPr>
        <w:lastRenderedPageBreak/>
        <w:t>Ứng dụng được thiết kế để chạy trong môi trường trình duyệt web, điều này giới hạn phạm vi kiểm thử vào các tính năng tương thích với trình duyệt và có thể loại trừ một số chức năng native.</w:t>
      </w:r>
    </w:p>
    <w:p w14:paraId="32480119" w14:textId="5285A337" w:rsidR="004962C8" w:rsidRPr="00E75BFD" w:rsidRDefault="004962C8" w:rsidP="00957E81">
      <w:pPr>
        <w:pStyle w:val="ListParagraph"/>
        <w:numPr>
          <w:ilvl w:val="0"/>
          <w:numId w:val="12"/>
        </w:numPr>
        <w:spacing w:line="276" w:lineRule="auto"/>
        <w:rPr>
          <w:rFonts w:ascii="Times New Roman" w:hAnsi="Times New Roman" w:cs="Times New Roman"/>
          <w:sz w:val="26"/>
          <w:szCs w:val="26"/>
        </w:rPr>
      </w:pPr>
      <w:r w:rsidRPr="00E75BFD">
        <w:rPr>
          <w:rFonts w:ascii="Times New Roman" w:hAnsi="Times New Roman" w:cs="Times New Roman"/>
          <w:sz w:val="26"/>
          <w:szCs w:val="26"/>
        </w:rPr>
        <w:t>Hạn chế về tài nguyên như phần cứng giới hạn của môi trường kiểm thử có thể ảnh hưởng đến kết quả kiểm thử hiệu năng. Ví dụ, các bài kiểm thử tải và stress có thể không phản ánh đầy đủ hiệu năng ở mức production.</w:t>
      </w:r>
    </w:p>
    <w:p w14:paraId="4815FB87" w14:textId="6BC4F61E" w:rsidR="004962C8" w:rsidRPr="00E75BFD" w:rsidRDefault="004962C8" w:rsidP="00957E81">
      <w:pPr>
        <w:pStyle w:val="ListParagraph"/>
        <w:numPr>
          <w:ilvl w:val="0"/>
          <w:numId w:val="12"/>
        </w:numPr>
        <w:spacing w:line="276" w:lineRule="auto"/>
        <w:rPr>
          <w:rFonts w:ascii="Times New Roman" w:hAnsi="Times New Roman" w:cs="Times New Roman"/>
          <w:sz w:val="26"/>
          <w:szCs w:val="26"/>
        </w:rPr>
      </w:pPr>
      <w:r w:rsidRPr="00E75BFD">
        <w:rPr>
          <w:rFonts w:ascii="Times New Roman" w:hAnsi="Times New Roman" w:cs="Times New Roman"/>
          <w:sz w:val="26"/>
          <w:szCs w:val="26"/>
        </w:rPr>
        <w:t>Hạn chế về thời gian phát triển và kiểm thử có thể làm giới hạn độ sâu và độ bao phủ của test case. Việc kiểm thử toàn diện tất cả edge cases có thể không khả thi trong thời gian dự án.</w:t>
      </w:r>
    </w:p>
    <w:p w14:paraId="790977C5" w14:textId="317F44D7" w:rsidR="004962C8" w:rsidRPr="00E75BFD" w:rsidRDefault="004962C8" w:rsidP="00957E81">
      <w:pPr>
        <w:pStyle w:val="ListParagraph"/>
        <w:numPr>
          <w:ilvl w:val="0"/>
          <w:numId w:val="12"/>
        </w:numPr>
        <w:spacing w:line="276" w:lineRule="auto"/>
        <w:rPr>
          <w:rFonts w:ascii="Times New Roman" w:hAnsi="Times New Roman" w:cs="Times New Roman"/>
          <w:sz w:val="26"/>
          <w:szCs w:val="26"/>
        </w:rPr>
      </w:pPr>
      <w:r w:rsidRPr="00E75BFD">
        <w:rPr>
          <w:rFonts w:ascii="Times New Roman" w:hAnsi="Times New Roman" w:cs="Times New Roman"/>
          <w:sz w:val="26"/>
          <w:szCs w:val="26"/>
        </w:rPr>
        <w:t>Một số phụ thuộc bên ngoài như nhà cung cấp OAuth (Google, Facebook) và dịch vụ email có thể không khả dụng hoặc bị hạn chế trong quá trình kiểm thử, điều này có thể ảnh hưởng đến khả năng xác thực đầy đủ các tính năng authentication và notification.</w:t>
      </w:r>
    </w:p>
    <w:p w14:paraId="01C35B8E" w14:textId="7B44AEA2" w:rsidR="004962C8" w:rsidRPr="00E75BFD" w:rsidRDefault="004962C8" w:rsidP="00957E81">
      <w:pPr>
        <w:pStyle w:val="ListParagraph"/>
        <w:numPr>
          <w:ilvl w:val="0"/>
          <w:numId w:val="12"/>
        </w:numPr>
        <w:spacing w:line="276" w:lineRule="auto"/>
        <w:rPr>
          <w:rFonts w:ascii="Times New Roman" w:hAnsi="Times New Roman" w:cs="Times New Roman"/>
          <w:sz w:val="26"/>
          <w:szCs w:val="26"/>
        </w:rPr>
      </w:pPr>
      <w:r w:rsidRPr="00E75BFD">
        <w:rPr>
          <w:rFonts w:ascii="Times New Roman" w:hAnsi="Times New Roman" w:cs="Times New Roman"/>
          <w:sz w:val="26"/>
          <w:szCs w:val="26"/>
        </w:rPr>
        <w:t>Các chính sách bảo mật và quyền riêng tư dữ liệu có thể hạn chế việc sử dụng dữ liệu người dùng thật để kiểm thử, do đó cần sử dụng dữ liệu ẩn danh hoặc dữ liệu giả lập.</w:t>
      </w:r>
    </w:p>
    <w:p w14:paraId="41EA5671" w14:textId="4573726C" w:rsidR="009C28F2" w:rsidRPr="00E75BFD" w:rsidRDefault="009C28F2" w:rsidP="004962C8">
      <w:pPr>
        <w:pStyle w:val="ListParagraph"/>
        <w:rPr>
          <w:rFonts w:ascii="Times New Roman" w:hAnsi="Times New Roman" w:cs="Times New Roman"/>
          <w:sz w:val="26"/>
          <w:szCs w:val="26"/>
        </w:rPr>
      </w:pPr>
    </w:p>
    <w:p w14:paraId="5602F6C7" w14:textId="59D41560" w:rsidR="009C28F2" w:rsidRPr="00E75BFD" w:rsidRDefault="009C28F2" w:rsidP="009C28F2">
      <w:pPr>
        <w:pStyle w:val="Heading3"/>
        <w:rPr>
          <w:lang w:val="vi-VN"/>
        </w:rPr>
      </w:pPr>
      <w:r w:rsidRPr="00E75BFD">
        <w:rPr>
          <w:lang w:val="vi-VN"/>
        </w:rPr>
        <w:t> </w:t>
      </w:r>
      <w:r w:rsidRPr="00E75BFD">
        <w:rPr>
          <w:lang w:val="vi-VN"/>
        </w:rPr>
        <w:t xml:space="preserve">3.1.7. </w:t>
      </w:r>
      <w:r w:rsidR="004962C8" w:rsidRPr="00E75BFD">
        <w:rPr>
          <w:lang w:val="vi-VN"/>
        </w:rPr>
        <w:t>Rủi ro và phương án</w:t>
      </w:r>
    </w:p>
    <w:p w14:paraId="013D6FAD" w14:textId="77777777" w:rsidR="004962C8" w:rsidRPr="00E75BFD" w:rsidRDefault="004962C8" w:rsidP="00957E81">
      <w:pPr>
        <w:pStyle w:val="ListParagraph"/>
        <w:numPr>
          <w:ilvl w:val="0"/>
          <w:numId w:val="13"/>
        </w:numPr>
        <w:rPr>
          <w:rFonts w:ascii="Times New Roman" w:hAnsi="Times New Roman" w:cs="Times New Roman"/>
          <w:sz w:val="26"/>
          <w:szCs w:val="26"/>
        </w:rPr>
      </w:pPr>
      <w:r w:rsidRPr="00E75BFD">
        <w:rPr>
          <w:rFonts w:ascii="Times New Roman" w:hAnsi="Times New Roman" w:cs="Times New Roman"/>
          <w:sz w:val="26"/>
          <w:szCs w:val="26"/>
        </w:rPr>
        <w:t>Rủi ro: Dịch vụ bên thứ ba không khả dụng.</w:t>
      </w:r>
    </w:p>
    <w:p w14:paraId="56E2E1EA" w14:textId="3AB9C04F" w:rsidR="004962C8" w:rsidRPr="00E75BFD" w:rsidRDefault="004962C8" w:rsidP="004962C8">
      <w:pPr>
        <w:pStyle w:val="ListParagraph"/>
        <w:rPr>
          <w:rFonts w:ascii="Times New Roman" w:hAnsi="Times New Roman" w:cs="Times New Roman"/>
          <w:sz w:val="26"/>
          <w:szCs w:val="26"/>
        </w:rPr>
      </w:pPr>
      <w:r w:rsidRPr="00E75BFD">
        <w:rPr>
          <w:rFonts w:ascii="Times New Roman" w:hAnsi="Times New Roman" w:cs="Times New Roman"/>
          <w:sz w:val="26"/>
          <w:szCs w:val="26"/>
        </w:rPr>
        <w:t>Phương án: Mock dịch vụ hoặc sử dụng giải pháp thay thế.</w:t>
      </w:r>
    </w:p>
    <w:p w14:paraId="5901ACC1" w14:textId="77777777" w:rsidR="004962C8" w:rsidRPr="00E75BFD" w:rsidRDefault="004962C8" w:rsidP="00957E81">
      <w:pPr>
        <w:pStyle w:val="ListParagraph"/>
        <w:numPr>
          <w:ilvl w:val="0"/>
          <w:numId w:val="13"/>
        </w:numPr>
        <w:rPr>
          <w:rFonts w:ascii="Times New Roman" w:hAnsi="Times New Roman" w:cs="Times New Roman"/>
          <w:sz w:val="26"/>
          <w:szCs w:val="26"/>
        </w:rPr>
      </w:pPr>
      <w:r w:rsidRPr="00E75BFD">
        <w:rPr>
          <w:rFonts w:ascii="Times New Roman" w:hAnsi="Times New Roman" w:cs="Times New Roman"/>
          <w:sz w:val="26"/>
          <w:szCs w:val="26"/>
        </w:rPr>
        <w:t>Rủi ro: Thiếu dữ liệu kiểm thử.</w:t>
      </w:r>
    </w:p>
    <w:p w14:paraId="15445B66" w14:textId="03137A48" w:rsidR="009C28F2" w:rsidRPr="00E75BFD" w:rsidRDefault="004962C8" w:rsidP="004962C8">
      <w:pPr>
        <w:pStyle w:val="ListParagraph"/>
        <w:rPr>
          <w:rFonts w:ascii="Times New Roman" w:hAnsi="Times New Roman" w:cs="Times New Roman"/>
          <w:sz w:val="26"/>
          <w:szCs w:val="26"/>
        </w:rPr>
      </w:pPr>
      <w:r w:rsidRPr="00E75BFD">
        <w:rPr>
          <w:rFonts w:ascii="Times New Roman" w:hAnsi="Times New Roman" w:cs="Times New Roman"/>
          <w:sz w:val="26"/>
          <w:szCs w:val="26"/>
        </w:rPr>
        <w:t>Phương án: Tạo dữ liệu tổng hợp hoặc sử dụng bộ dữ liệu hiện có.</w:t>
      </w:r>
    </w:p>
    <w:p w14:paraId="7A732275" w14:textId="77777777" w:rsidR="009C28F2" w:rsidRPr="00E75BFD" w:rsidRDefault="009C28F2" w:rsidP="009C28F2">
      <w:pPr>
        <w:pStyle w:val="Heading3"/>
        <w:rPr>
          <w:lang w:val="vi-VN"/>
        </w:rPr>
      </w:pPr>
      <w:r w:rsidRPr="00E75BFD">
        <w:rPr>
          <w:lang w:val="vi-VN"/>
        </w:rPr>
        <w:t> </w:t>
      </w:r>
      <w:r w:rsidRPr="00E75BFD">
        <w:rPr>
          <w:lang w:val="vi-VN"/>
        </w:rPr>
        <w:t>3.1.8. References</w:t>
      </w:r>
    </w:p>
    <w:p w14:paraId="2DFDCA81" w14:textId="77777777" w:rsidR="009C28F2" w:rsidRPr="00E75BFD" w:rsidRDefault="009C28F2" w:rsidP="00957E81">
      <w:pPr>
        <w:pStyle w:val="ListParagraph"/>
        <w:numPr>
          <w:ilvl w:val="0"/>
          <w:numId w:val="14"/>
        </w:numPr>
        <w:rPr>
          <w:rFonts w:ascii="Times New Roman" w:hAnsi="Times New Roman" w:cs="Times New Roman"/>
          <w:sz w:val="26"/>
          <w:szCs w:val="26"/>
        </w:rPr>
      </w:pPr>
      <w:r w:rsidRPr="00E75BFD">
        <w:rPr>
          <w:rFonts w:ascii="Times New Roman" w:hAnsi="Times New Roman" w:cs="Times New Roman"/>
          <w:sz w:val="26"/>
          <w:szCs w:val="26"/>
        </w:rPr>
        <w:t>Project repository: https://github.com/Tahumn/MERNStore</w:t>
      </w:r>
    </w:p>
    <w:p w14:paraId="6ECBA3BE" w14:textId="452A3736" w:rsidR="004962C8" w:rsidRPr="00E75BFD" w:rsidRDefault="004962C8" w:rsidP="00957E81">
      <w:pPr>
        <w:pStyle w:val="ListParagraph"/>
        <w:numPr>
          <w:ilvl w:val="0"/>
          <w:numId w:val="14"/>
        </w:numPr>
        <w:rPr>
          <w:rFonts w:ascii="Times New Roman" w:hAnsi="Times New Roman" w:cs="Times New Roman"/>
          <w:sz w:val="26"/>
          <w:szCs w:val="26"/>
        </w:rPr>
      </w:pPr>
      <w:r w:rsidRPr="00E75BFD">
        <w:rPr>
          <w:rFonts w:ascii="Times New Roman" w:hAnsi="Times New Roman" w:cs="Times New Roman"/>
          <w:sz w:val="26"/>
          <w:szCs w:val="26"/>
        </w:rPr>
        <w:t>Tài liệu API (nếu có)</w:t>
      </w:r>
    </w:p>
    <w:p w14:paraId="6DBE934D" w14:textId="15559495" w:rsidR="009C28F2" w:rsidRPr="00E75BFD" w:rsidRDefault="004962C8" w:rsidP="00957E81">
      <w:pPr>
        <w:pStyle w:val="ListParagraph"/>
        <w:numPr>
          <w:ilvl w:val="0"/>
          <w:numId w:val="14"/>
        </w:numPr>
        <w:rPr>
          <w:rFonts w:ascii="Times New Roman" w:hAnsi="Times New Roman" w:cs="Times New Roman"/>
          <w:sz w:val="26"/>
          <w:szCs w:val="26"/>
        </w:rPr>
      </w:pPr>
      <w:r w:rsidRPr="00E75BFD">
        <w:rPr>
          <w:rFonts w:ascii="Times New Roman" w:hAnsi="Times New Roman" w:cs="Times New Roman"/>
          <w:sz w:val="26"/>
          <w:szCs w:val="26"/>
        </w:rPr>
        <w:t>Tài liệu user stories và yêu cầu</w:t>
      </w:r>
    </w:p>
    <w:p w14:paraId="4325DFCB" w14:textId="77777777" w:rsidR="009C28F2" w:rsidRPr="00E75BFD" w:rsidRDefault="009C28F2" w:rsidP="009C28F2">
      <w:pPr>
        <w:pStyle w:val="Heading3"/>
        <w:rPr>
          <w:lang w:val="vi-VN"/>
        </w:rPr>
      </w:pPr>
      <w:r w:rsidRPr="00E75BFD">
        <w:rPr>
          <w:lang w:val="vi-VN"/>
        </w:rPr>
        <w:t> </w:t>
      </w:r>
      <w:r w:rsidRPr="00E75BFD">
        <w:rPr>
          <w:lang w:val="vi-VN"/>
        </w:rPr>
        <w:t>3.1.9. Training Needs</w:t>
      </w:r>
    </w:p>
    <w:p w14:paraId="04996EF5" w14:textId="18C12E44" w:rsidR="004962C8" w:rsidRPr="00E75BFD" w:rsidRDefault="004962C8" w:rsidP="00957E81">
      <w:pPr>
        <w:pStyle w:val="ListParagraph"/>
        <w:numPr>
          <w:ilvl w:val="0"/>
          <w:numId w:val="15"/>
        </w:numPr>
        <w:spacing w:line="276" w:lineRule="auto"/>
        <w:rPr>
          <w:rFonts w:ascii="Times New Roman" w:hAnsi="Times New Roman" w:cs="Times New Roman"/>
          <w:sz w:val="26"/>
          <w:szCs w:val="26"/>
        </w:rPr>
      </w:pPr>
      <w:r w:rsidRPr="00E75BFD">
        <w:rPr>
          <w:rFonts w:ascii="Times New Roman" w:hAnsi="Times New Roman" w:cs="Times New Roman"/>
          <w:sz w:val="26"/>
          <w:szCs w:val="26"/>
        </w:rPr>
        <w:t>Nhóm phát triển: Đào tạo về MERN stack (MongoDB, Express.js, React, Node.js) và các best practices của JavaScript.</w:t>
      </w:r>
    </w:p>
    <w:p w14:paraId="45C70881" w14:textId="22CC71CD" w:rsidR="004962C8" w:rsidRPr="00E75BFD" w:rsidRDefault="004962C8" w:rsidP="00957E81">
      <w:pPr>
        <w:pStyle w:val="ListParagraph"/>
        <w:numPr>
          <w:ilvl w:val="0"/>
          <w:numId w:val="15"/>
        </w:numPr>
        <w:spacing w:line="276" w:lineRule="auto"/>
        <w:rPr>
          <w:rFonts w:ascii="Times New Roman" w:hAnsi="Times New Roman" w:cs="Times New Roman"/>
          <w:sz w:val="26"/>
          <w:szCs w:val="26"/>
        </w:rPr>
      </w:pPr>
      <w:r w:rsidRPr="00E75BFD">
        <w:rPr>
          <w:rFonts w:ascii="Times New Roman" w:hAnsi="Times New Roman" w:cs="Times New Roman"/>
          <w:sz w:val="26"/>
          <w:szCs w:val="26"/>
        </w:rPr>
        <w:t>Nhóm kiểm thử: Nắm vững kiểm thử chức năng, tích hợp, hiệu năng, bảo mật và các công cụ kiểm thử.</w:t>
      </w:r>
    </w:p>
    <w:p w14:paraId="6D72793A" w14:textId="7B105DAF" w:rsidR="004962C8" w:rsidRPr="00E75BFD" w:rsidRDefault="004962C8" w:rsidP="00957E81">
      <w:pPr>
        <w:pStyle w:val="ListParagraph"/>
        <w:numPr>
          <w:ilvl w:val="0"/>
          <w:numId w:val="15"/>
        </w:numPr>
        <w:spacing w:line="276" w:lineRule="auto"/>
        <w:rPr>
          <w:rFonts w:ascii="Times New Roman" w:hAnsi="Times New Roman" w:cs="Times New Roman"/>
          <w:sz w:val="26"/>
          <w:szCs w:val="26"/>
        </w:rPr>
      </w:pPr>
      <w:r w:rsidRPr="00E75BFD">
        <w:rPr>
          <w:rFonts w:ascii="Times New Roman" w:hAnsi="Times New Roman" w:cs="Times New Roman"/>
          <w:sz w:val="26"/>
          <w:szCs w:val="26"/>
        </w:rPr>
        <w:t>Người dùng: Hướng dẫn đăng ký, duyệt sản phẩm, đặt hàng, quản lý giỏ hàng và cài đặt tài khoản.</w:t>
      </w:r>
    </w:p>
    <w:p w14:paraId="601C03B7" w14:textId="5FDE3471" w:rsidR="004962C8" w:rsidRPr="00E75BFD" w:rsidRDefault="004962C8" w:rsidP="00957E81">
      <w:pPr>
        <w:pStyle w:val="ListParagraph"/>
        <w:numPr>
          <w:ilvl w:val="0"/>
          <w:numId w:val="15"/>
        </w:numPr>
        <w:spacing w:line="276" w:lineRule="auto"/>
        <w:rPr>
          <w:rFonts w:ascii="Times New Roman" w:hAnsi="Times New Roman" w:cs="Times New Roman"/>
          <w:sz w:val="26"/>
          <w:szCs w:val="26"/>
        </w:rPr>
      </w:pPr>
      <w:r w:rsidRPr="00E75BFD">
        <w:rPr>
          <w:rFonts w:ascii="Times New Roman" w:hAnsi="Times New Roman" w:cs="Times New Roman"/>
          <w:sz w:val="26"/>
          <w:szCs w:val="26"/>
        </w:rPr>
        <w:t>Quản trị viên: Đào tạo về quản lý người dùng và merchant, xử lý đơn hàng và giám sát hệ thống.</w:t>
      </w:r>
    </w:p>
    <w:p w14:paraId="28265C9D" w14:textId="555F386F" w:rsidR="009C28F2" w:rsidRPr="00E75BFD" w:rsidRDefault="004962C8" w:rsidP="00957E81">
      <w:pPr>
        <w:pStyle w:val="ListParagraph"/>
        <w:numPr>
          <w:ilvl w:val="0"/>
          <w:numId w:val="15"/>
        </w:numPr>
        <w:spacing w:line="276" w:lineRule="auto"/>
        <w:rPr>
          <w:rFonts w:ascii="Times New Roman" w:hAnsi="Times New Roman" w:cs="Times New Roman"/>
          <w:sz w:val="26"/>
          <w:szCs w:val="26"/>
        </w:rPr>
      </w:pPr>
      <w:r w:rsidRPr="00E75BFD">
        <w:rPr>
          <w:rFonts w:ascii="Times New Roman" w:hAnsi="Times New Roman" w:cs="Times New Roman"/>
          <w:sz w:val="26"/>
          <w:szCs w:val="26"/>
        </w:rPr>
        <w:t>Học tập liên tục: Cập nhật nhóm về tính năng mới và các thực hành bảo mật</w:t>
      </w:r>
      <w:r w:rsidR="009C28F2" w:rsidRPr="00E75BFD">
        <w:rPr>
          <w:rFonts w:ascii="Times New Roman" w:hAnsi="Times New Roman" w:cs="Times New Roman"/>
          <w:sz w:val="26"/>
          <w:szCs w:val="26"/>
        </w:rPr>
        <w:t>.</w:t>
      </w:r>
    </w:p>
    <w:p w14:paraId="62BBAE9A" w14:textId="77777777" w:rsidR="009C28F2" w:rsidRPr="00E75BFD" w:rsidRDefault="009C28F2" w:rsidP="009C28F2"/>
    <w:p w14:paraId="5526334B" w14:textId="77777777" w:rsidR="009C28F2" w:rsidRPr="00E75BFD" w:rsidRDefault="009C28F2" w:rsidP="009C28F2">
      <w:pPr>
        <w:pStyle w:val="Heading2"/>
        <w:rPr>
          <w:lang w:val="vi-VN"/>
        </w:rPr>
      </w:pPr>
      <w:r w:rsidRPr="00E75BFD">
        <w:rPr>
          <w:lang w:val="vi-VN"/>
        </w:rPr>
        <w:lastRenderedPageBreak/>
        <w:t>3.2. Work products under test</w:t>
      </w:r>
    </w:p>
    <w:p w14:paraId="358AACEC" w14:textId="77777777" w:rsidR="009C28F2" w:rsidRPr="00E75BFD" w:rsidRDefault="009C28F2" w:rsidP="009C28F2">
      <w:pPr>
        <w:pStyle w:val="Heading3"/>
        <w:rPr>
          <w:lang w:val="vi-VN"/>
        </w:rPr>
      </w:pPr>
      <w:r w:rsidRPr="00E75BFD">
        <w:rPr>
          <w:lang w:val="vi-VN"/>
        </w:rPr>
        <w:t> </w:t>
      </w:r>
      <w:r w:rsidRPr="00E75BFD">
        <w:rPr>
          <w:lang w:val="vi-VN"/>
        </w:rPr>
        <w:t>3.2.1. Test Items / Modules</w:t>
      </w:r>
    </w:p>
    <w:p w14:paraId="075414B6" w14:textId="6BA1D44F" w:rsidR="004962C8" w:rsidRPr="00E75BFD" w:rsidRDefault="004962C8" w:rsidP="00957E81">
      <w:pPr>
        <w:pStyle w:val="ListParagraph"/>
        <w:numPr>
          <w:ilvl w:val="0"/>
          <w:numId w:val="16"/>
        </w:numPr>
        <w:rPr>
          <w:rFonts w:ascii="Times New Roman" w:hAnsi="Times New Roman" w:cs="Times New Roman"/>
          <w:sz w:val="26"/>
          <w:szCs w:val="26"/>
        </w:rPr>
      </w:pPr>
      <w:r w:rsidRPr="00E75BFD">
        <w:rPr>
          <w:rFonts w:ascii="Times New Roman" w:hAnsi="Times New Roman" w:cs="Times New Roman"/>
          <w:sz w:val="26"/>
          <w:szCs w:val="26"/>
        </w:rPr>
        <w:t>Module xác thực người dùng</w:t>
      </w:r>
    </w:p>
    <w:p w14:paraId="27416393" w14:textId="28D03E0C" w:rsidR="004962C8" w:rsidRPr="00E75BFD" w:rsidRDefault="004962C8" w:rsidP="00957E81">
      <w:pPr>
        <w:pStyle w:val="ListParagraph"/>
        <w:numPr>
          <w:ilvl w:val="0"/>
          <w:numId w:val="16"/>
        </w:numPr>
        <w:rPr>
          <w:rFonts w:ascii="Times New Roman" w:hAnsi="Times New Roman" w:cs="Times New Roman"/>
          <w:sz w:val="26"/>
          <w:szCs w:val="26"/>
        </w:rPr>
      </w:pPr>
      <w:r w:rsidRPr="00E75BFD">
        <w:rPr>
          <w:rFonts w:ascii="Times New Roman" w:hAnsi="Times New Roman" w:cs="Times New Roman"/>
          <w:sz w:val="26"/>
          <w:szCs w:val="26"/>
        </w:rPr>
        <w:t>Module quản lý sản phẩm</w:t>
      </w:r>
    </w:p>
    <w:p w14:paraId="160C1CF0" w14:textId="23098120" w:rsidR="004962C8" w:rsidRPr="00E75BFD" w:rsidRDefault="004962C8" w:rsidP="00957E81">
      <w:pPr>
        <w:pStyle w:val="ListParagraph"/>
        <w:numPr>
          <w:ilvl w:val="0"/>
          <w:numId w:val="16"/>
        </w:numPr>
        <w:rPr>
          <w:rFonts w:ascii="Times New Roman" w:hAnsi="Times New Roman" w:cs="Times New Roman"/>
          <w:sz w:val="26"/>
          <w:szCs w:val="26"/>
        </w:rPr>
      </w:pPr>
      <w:r w:rsidRPr="00E75BFD">
        <w:rPr>
          <w:rFonts w:ascii="Times New Roman" w:hAnsi="Times New Roman" w:cs="Times New Roman"/>
          <w:sz w:val="26"/>
          <w:szCs w:val="26"/>
        </w:rPr>
        <w:t>Module giỏ hàng</w:t>
      </w:r>
    </w:p>
    <w:p w14:paraId="583E34F0" w14:textId="36CBDEB7" w:rsidR="004962C8" w:rsidRPr="00E75BFD" w:rsidRDefault="004962C8" w:rsidP="00957E81">
      <w:pPr>
        <w:pStyle w:val="ListParagraph"/>
        <w:numPr>
          <w:ilvl w:val="0"/>
          <w:numId w:val="16"/>
        </w:numPr>
        <w:rPr>
          <w:rFonts w:ascii="Times New Roman" w:hAnsi="Times New Roman" w:cs="Times New Roman"/>
          <w:sz w:val="26"/>
          <w:szCs w:val="26"/>
        </w:rPr>
      </w:pPr>
      <w:r w:rsidRPr="00E75BFD">
        <w:rPr>
          <w:rFonts w:ascii="Times New Roman" w:hAnsi="Times New Roman" w:cs="Times New Roman"/>
          <w:sz w:val="26"/>
          <w:szCs w:val="26"/>
        </w:rPr>
        <w:t>Module xử lý đơn hàng</w:t>
      </w:r>
    </w:p>
    <w:p w14:paraId="42D436D9" w14:textId="6581CA14" w:rsidR="009C28F2" w:rsidRPr="00E75BFD" w:rsidRDefault="004962C8" w:rsidP="00957E81">
      <w:pPr>
        <w:pStyle w:val="ListParagraph"/>
        <w:numPr>
          <w:ilvl w:val="0"/>
          <w:numId w:val="16"/>
        </w:numPr>
        <w:rPr>
          <w:rFonts w:ascii="Times New Roman" w:hAnsi="Times New Roman" w:cs="Times New Roman"/>
          <w:sz w:val="26"/>
          <w:szCs w:val="26"/>
        </w:rPr>
      </w:pPr>
      <w:r w:rsidRPr="00E75BFD">
        <w:rPr>
          <w:rFonts w:ascii="Times New Roman" w:hAnsi="Times New Roman" w:cs="Times New Roman"/>
          <w:sz w:val="26"/>
          <w:szCs w:val="26"/>
        </w:rPr>
        <w:t>Dashboard admin và merchant</w:t>
      </w:r>
    </w:p>
    <w:p w14:paraId="6248F6FA" w14:textId="77777777" w:rsidR="009C28F2" w:rsidRPr="00E75BFD" w:rsidRDefault="009C28F2" w:rsidP="009C28F2">
      <w:pPr>
        <w:pStyle w:val="Heading3"/>
        <w:rPr>
          <w:lang w:val="vi-VN"/>
        </w:rPr>
      </w:pPr>
      <w:r w:rsidRPr="00E75BFD">
        <w:rPr>
          <w:lang w:val="vi-VN"/>
        </w:rPr>
        <w:t> </w:t>
      </w:r>
      <w:r w:rsidRPr="00E75BFD">
        <w:rPr>
          <w:lang w:val="vi-VN"/>
        </w:rPr>
        <w:t>3.2.2. Supported Versions and Configurations</w:t>
      </w:r>
    </w:p>
    <w:p w14:paraId="2437ADFD" w14:textId="77777777" w:rsidR="009C28F2" w:rsidRPr="00E75BFD" w:rsidRDefault="009C28F2"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Node.js: v14.x or higher</w:t>
      </w:r>
    </w:p>
    <w:p w14:paraId="071A7C3C" w14:textId="77777777" w:rsidR="009C28F2" w:rsidRPr="00E75BFD" w:rsidRDefault="009C28F2"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MongoDB: v4.4 or higher</w:t>
      </w:r>
    </w:p>
    <w:p w14:paraId="1E1CBB8D" w14:textId="77777777" w:rsidR="009C28F2" w:rsidRPr="00E75BFD" w:rsidRDefault="009C28F2"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React: v17.x or higher</w:t>
      </w:r>
    </w:p>
    <w:p w14:paraId="4F53DB13" w14:textId="77777777" w:rsidR="009C28F2" w:rsidRPr="00E75BFD" w:rsidRDefault="009C28F2"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Browsers: Chrome, Firefox, Safari</w:t>
      </w:r>
    </w:p>
    <w:p w14:paraId="5F085359" w14:textId="6D207352" w:rsidR="009C28F2" w:rsidRPr="00E75BFD" w:rsidRDefault="009C28F2" w:rsidP="009C28F2">
      <w:pPr>
        <w:pStyle w:val="Heading3"/>
        <w:ind w:firstLine="360"/>
        <w:rPr>
          <w:lang w:val="vi-VN"/>
        </w:rPr>
      </w:pPr>
      <w:r w:rsidRPr="00E75BFD">
        <w:rPr>
          <w:lang w:val="vi-VN"/>
        </w:rPr>
        <w:t xml:space="preserve">3.2.3. </w:t>
      </w:r>
      <w:r w:rsidR="0039069D" w:rsidRPr="00E75BFD">
        <w:rPr>
          <w:lang w:val="vi-VN"/>
        </w:rPr>
        <w:t>Ma trận Kiểm thử / Cấu trúc Kiểm thử</w:t>
      </w:r>
    </w:p>
    <w:tbl>
      <w:tblPr>
        <w:tblStyle w:val="PlainTable1"/>
        <w:tblW w:w="0" w:type="auto"/>
        <w:tblLook w:val="04A0" w:firstRow="1" w:lastRow="0" w:firstColumn="1" w:lastColumn="0" w:noHBand="0" w:noVBand="1"/>
      </w:tblPr>
      <w:tblGrid>
        <w:gridCol w:w="2159"/>
        <w:gridCol w:w="3094"/>
        <w:gridCol w:w="1789"/>
        <w:gridCol w:w="1318"/>
      </w:tblGrid>
      <w:tr w:rsidR="0039069D" w:rsidRPr="00E75BFD" w14:paraId="58A5C89E" w14:textId="77777777" w:rsidTr="003906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87AC82" w14:textId="77777777" w:rsidR="0039069D" w:rsidRPr="00E75BFD" w:rsidRDefault="0039069D" w:rsidP="0039069D">
            <w:pPr>
              <w:spacing w:after="160"/>
              <w:rPr>
                <w:rFonts w:ascii="Times New Roman" w:hAnsi="Times New Roman" w:cs="Times New Roman"/>
                <w:sz w:val="26"/>
                <w:szCs w:val="26"/>
              </w:rPr>
            </w:pPr>
            <w:r w:rsidRPr="00E75BFD">
              <w:rPr>
                <w:rFonts w:ascii="Times New Roman" w:hAnsi="Times New Roman" w:cs="Times New Roman"/>
                <w:sz w:val="26"/>
                <w:szCs w:val="26"/>
              </w:rPr>
              <w:t>Module</w:t>
            </w:r>
          </w:p>
        </w:tc>
        <w:tc>
          <w:tcPr>
            <w:tcW w:w="0" w:type="auto"/>
            <w:hideMark/>
          </w:tcPr>
          <w:p w14:paraId="04F1AD7B" w14:textId="77777777" w:rsidR="0039069D" w:rsidRPr="00E75BFD" w:rsidRDefault="0039069D" w:rsidP="0039069D">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Chức năng</w:t>
            </w:r>
          </w:p>
        </w:tc>
        <w:tc>
          <w:tcPr>
            <w:tcW w:w="0" w:type="auto"/>
            <w:hideMark/>
          </w:tcPr>
          <w:p w14:paraId="4698E847" w14:textId="77777777" w:rsidR="0039069D" w:rsidRPr="00E75BFD" w:rsidRDefault="0039069D" w:rsidP="0039069D">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Loại kiểm thử</w:t>
            </w:r>
          </w:p>
        </w:tc>
        <w:tc>
          <w:tcPr>
            <w:tcW w:w="0" w:type="auto"/>
            <w:hideMark/>
          </w:tcPr>
          <w:p w14:paraId="7313C627" w14:textId="77777777" w:rsidR="0039069D" w:rsidRPr="00E75BFD" w:rsidRDefault="0039069D" w:rsidP="0039069D">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Mức ưu tiên</w:t>
            </w:r>
          </w:p>
        </w:tc>
      </w:tr>
      <w:tr w:rsidR="0039069D" w:rsidRPr="00E75BFD" w14:paraId="22B10D85" w14:textId="77777777" w:rsidTr="00390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0E3860" w14:textId="77777777" w:rsidR="0039069D" w:rsidRPr="00E75BFD" w:rsidRDefault="0039069D" w:rsidP="0039069D">
            <w:pPr>
              <w:spacing w:after="160"/>
              <w:rPr>
                <w:rFonts w:ascii="Times New Roman" w:hAnsi="Times New Roman" w:cs="Times New Roman"/>
                <w:sz w:val="26"/>
                <w:szCs w:val="26"/>
              </w:rPr>
            </w:pPr>
            <w:r w:rsidRPr="00E75BFD">
              <w:rPr>
                <w:rFonts w:ascii="Times New Roman" w:hAnsi="Times New Roman" w:cs="Times New Roman"/>
                <w:sz w:val="26"/>
                <w:szCs w:val="26"/>
              </w:rPr>
              <w:t>Xác thực người dùng</w:t>
            </w:r>
          </w:p>
        </w:tc>
        <w:tc>
          <w:tcPr>
            <w:tcW w:w="0" w:type="auto"/>
            <w:hideMark/>
          </w:tcPr>
          <w:p w14:paraId="1B95B90F" w14:textId="77777777" w:rsidR="0039069D" w:rsidRPr="00E75BFD" w:rsidRDefault="0039069D" w:rsidP="0039069D">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Đăng nhập, Đăng ký, Đăng xuất</w:t>
            </w:r>
          </w:p>
        </w:tc>
        <w:tc>
          <w:tcPr>
            <w:tcW w:w="0" w:type="auto"/>
            <w:hideMark/>
          </w:tcPr>
          <w:p w14:paraId="59E9236E" w14:textId="77777777" w:rsidR="0039069D" w:rsidRPr="00E75BFD" w:rsidRDefault="0039069D" w:rsidP="0039069D">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Chức năng, Bảo mật</w:t>
            </w:r>
          </w:p>
        </w:tc>
        <w:tc>
          <w:tcPr>
            <w:tcW w:w="0" w:type="auto"/>
            <w:hideMark/>
          </w:tcPr>
          <w:p w14:paraId="60010887" w14:textId="77777777" w:rsidR="0039069D" w:rsidRPr="00E75BFD" w:rsidRDefault="0039069D" w:rsidP="0039069D">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Cao</w:t>
            </w:r>
          </w:p>
        </w:tc>
      </w:tr>
      <w:tr w:rsidR="0039069D" w:rsidRPr="00E75BFD" w14:paraId="6F7F5938" w14:textId="77777777" w:rsidTr="0039069D">
        <w:tc>
          <w:tcPr>
            <w:cnfStyle w:val="001000000000" w:firstRow="0" w:lastRow="0" w:firstColumn="1" w:lastColumn="0" w:oddVBand="0" w:evenVBand="0" w:oddHBand="0" w:evenHBand="0" w:firstRowFirstColumn="0" w:firstRowLastColumn="0" w:lastRowFirstColumn="0" w:lastRowLastColumn="0"/>
            <w:tcW w:w="0" w:type="auto"/>
            <w:hideMark/>
          </w:tcPr>
          <w:p w14:paraId="7D605F0F" w14:textId="77777777" w:rsidR="0039069D" w:rsidRPr="00E75BFD" w:rsidRDefault="0039069D" w:rsidP="0039069D">
            <w:pPr>
              <w:spacing w:after="160"/>
              <w:rPr>
                <w:rFonts w:ascii="Times New Roman" w:hAnsi="Times New Roman" w:cs="Times New Roman"/>
                <w:sz w:val="26"/>
                <w:szCs w:val="26"/>
              </w:rPr>
            </w:pPr>
            <w:r w:rsidRPr="00E75BFD">
              <w:rPr>
                <w:rFonts w:ascii="Times New Roman" w:hAnsi="Times New Roman" w:cs="Times New Roman"/>
                <w:sz w:val="26"/>
                <w:szCs w:val="26"/>
              </w:rPr>
              <w:t>Quản lý sản phẩm</w:t>
            </w:r>
          </w:p>
        </w:tc>
        <w:tc>
          <w:tcPr>
            <w:tcW w:w="0" w:type="auto"/>
            <w:hideMark/>
          </w:tcPr>
          <w:p w14:paraId="752BC80B" w14:textId="77777777" w:rsidR="0039069D" w:rsidRPr="00E75BFD" w:rsidRDefault="0039069D" w:rsidP="0039069D">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Thao tác CRUD</w:t>
            </w:r>
          </w:p>
        </w:tc>
        <w:tc>
          <w:tcPr>
            <w:tcW w:w="0" w:type="auto"/>
            <w:hideMark/>
          </w:tcPr>
          <w:p w14:paraId="2BA6491B" w14:textId="77777777" w:rsidR="0039069D" w:rsidRPr="00E75BFD" w:rsidRDefault="0039069D" w:rsidP="0039069D">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Chức năng, API</w:t>
            </w:r>
          </w:p>
        </w:tc>
        <w:tc>
          <w:tcPr>
            <w:tcW w:w="0" w:type="auto"/>
            <w:hideMark/>
          </w:tcPr>
          <w:p w14:paraId="254F5512" w14:textId="77777777" w:rsidR="0039069D" w:rsidRPr="00E75BFD" w:rsidRDefault="0039069D" w:rsidP="0039069D">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Cao</w:t>
            </w:r>
          </w:p>
        </w:tc>
      </w:tr>
      <w:tr w:rsidR="0039069D" w:rsidRPr="00E75BFD" w14:paraId="136D762E" w14:textId="77777777" w:rsidTr="00390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8EB6B4" w14:textId="77777777" w:rsidR="0039069D" w:rsidRPr="00E75BFD" w:rsidRDefault="0039069D" w:rsidP="0039069D">
            <w:pPr>
              <w:spacing w:after="160"/>
              <w:rPr>
                <w:rFonts w:ascii="Times New Roman" w:hAnsi="Times New Roman" w:cs="Times New Roman"/>
                <w:sz w:val="26"/>
                <w:szCs w:val="26"/>
              </w:rPr>
            </w:pPr>
            <w:r w:rsidRPr="00E75BFD">
              <w:rPr>
                <w:rFonts w:ascii="Times New Roman" w:hAnsi="Times New Roman" w:cs="Times New Roman"/>
                <w:sz w:val="26"/>
                <w:szCs w:val="26"/>
              </w:rPr>
              <w:t>Giỏ hàng</w:t>
            </w:r>
          </w:p>
        </w:tc>
        <w:tc>
          <w:tcPr>
            <w:tcW w:w="0" w:type="auto"/>
            <w:hideMark/>
          </w:tcPr>
          <w:p w14:paraId="1503C686" w14:textId="77777777" w:rsidR="0039069D" w:rsidRPr="00E75BFD" w:rsidRDefault="0039069D" w:rsidP="0039069D">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Thêm/Xóa sản phẩm, Thanh toán giỏ</w:t>
            </w:r>
          </w:p>
        </w:tc>
        <w:tc>
          <w:tcPr>
            <w:tcW w:w="0" w:type="auto"/>
            <w:hideMark/>
          </w:tcPr>
          <w:p w14:paraId="4CE3BFD2" w14:textId="77777777" w:rsidR="0039069D" w:rsidRPr="00E75BFD" w:rsidRDefault="0039069D" w:rsidP="0039069D">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Chức năng, UI</w:t>
            </w:r>
          </w:p>
        </w:tc>
        <w:tc>
          <w:tcPr>
            <w:tcW w:w="0" w:type="auto"/>
            <w:hideMark/>
          </w:tcPr>
          <w:p w14:paraId="5842BD85" w14:textId="77777777" w:rsidR="0039069D" w:rsidRPr="00E75BFD" w:rsidRDefault="0039069D" w:rsidP="0039069D">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Cao</w:t>
            </w:r>
          </w:p>
        </w:tc>
      </w:tr>
      <w:tr w:rsidR="0039069D" w:rsidRPr="00E75BFD" w14:paraId="3CBD79A3" w14:textId="77777777" w:rsidTr="0039069D">
        <w:tc>
          <w:tcPr>
            <w:cnfStyle w:val="001000000000" w:firstRow="0" w:lastRow="0" w:firstColumn="1" w:lastColumn="0" w:oddVBand="0" w:evenVBand="0" w:oddHBand="0" w:evenHBand="0" w:firstRowFirstColumn="0" w:firstRowLastColumn="0" w:lastRowFirstColumn="0" w:lastRowLastColumn="0"/>
            <w:tcW w:w="0" w:type="auto"/>
            <w:hideMark/>
          </w:tcPr>
          <w:p w14:paraId="695B7489" w14:textId="77777777" w:rsidR="0039069D" w:rsidRPr="00E75BFD" w:rsidRDefault="0039069D" w:rsidP="0039069D">
            <w:pPr>
              <w:spacing w:after="160"/>
              <w:rPr>
                <w:rFonts w:ascii="Times New Roman" w:hAnsi="Times New Roman" w:cs="Times New Roman"/>
                <w:sz w:val="26"/>
                <w:szCs w:val="26"/>
              </w:rPr>
            </w:pPr>
            <w:r w:rsidRPr="00E75BFD">
              <w:rPr>
                <w:rFonts w:ascii="Times New Roman" w:hAnsi="Times New Roman" w:cs="Times New Roman"/>
                <w:sz w:val="26"/>
                <w:szCs w:val="26"/>
              </w:rPr>
              <w:t>Xử lý đơn hàng</w:t>
            </w:r>
          </w:p>
        </w:tc>
        <w:tc>
          <w:tcPr>
            <w:tcW w:w="0" w:type="auto"/>
            <w:hideMark/>
          </w:tcPr>
          <w:p w14:paraId="7492A3F4" w14:textId="77777777" w:rsidR="0039069D" w:rsidRPr="00E75BFD" w:rsidRDefault="0039069D" w:rsidP="0039069D">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Tạo đơn, Thanh toán</w:t>
            </w:r>
          </w:p>
        </w:tc>
        <w:tc>
          <w:tcPr>
            <w:tcW w:w="0" w:type="auto"/>
            <w:hideMark/>
          </w:tcPr>
          <w:p w14:paraId="38A8AEF8" w14:textId="77777777" w:rsidR="0039069D" w:rsidRPr="00E75BFD" w:rsidRDefault="0039069D" w:rsidP="0039069D">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Chức năng, API</w:t>
            </w:r>
          </w:p>
        </w:tc>
        <w:tc>
          <w:tcPr>
            <w:tcW w:w="0" w:type="auto"/>
            <w:hideMark/>
          </w:tcPr>
          <w:p w14:paraId="3A4D2627" w14:textId="77777777" w:rsidR="0039069D" w:rsidRPr="00E75BFD" w:rsidRDefault="0039069D" w:rsidP="0039069D">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Cao</w:t>
            </w:r>
          </w:p>
        </w:tc>
      </w:tr>
      <w:tr w:rsidR="0039069D" w:rsidRPr="00E75BFD" w14:paraId="3C34B7CF" w14:textId="77777777" w:rsidTr="00390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F04964" w14:textId="77777777" w:rsidR="0039069D" w:rsidRPr="00E75BFD" w:rsidRDefault="0039069D" w:rsidP="0039069D">
            <w:pPr>
              <w:spacing w:after="160"/>
              <w:rPr>
                <w:rFonts w:ascii="Times New Roman" w:hAnsi="Times New Roman" w:cs="Times New Roman"/>
                <w:sz w:val="26"/>
                <w:szCs w:val="26"/>
              </w:rPr>
            </w:pPr>
            <w:r w:rsidRPr="00E75BFD">
              <w:rPr>
                <w:rFonts w:ascii="Times New Roman" w:hAnsi="Times New Roman" w:cs="Times New Roman"/>
                <w:sz w:val="26"/>
                <w:szCs w:val="26"/>
              </w:rPr>
              <w:t>Dashboard Admin</w:t>
            </w:r>
          </w:p>
        </w:tc>
        <w:tc>
          <w:tcPr>
            <w:tcW w:w="0" w:type="auto"/>
            <w:hideMark/>
          </w:tcPr>
          <w:p w14:paraId="5C3C5FBD" w14:textId="77777777" w:rsidR="0039069D" w:rsidRPr="00E75BFD" w:rsidRDefault="0039069D" w:rsidP="0039069D">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Quản lý người dùng, Báo cáo</w:t>
            </w:r>
          </w:p>
        </w:tc>
        <w:tc>
          <w:tcPr>
            <w:tcW w:w="0" w:type="auto"/>
            <w:hideMark/>
          </w:tcPr>
          <w:p w14:paraId="1331AA68" w14:textId="77777777" w:rsidR="0039069D" w:rsidRPr="00E75BFD" w:rsidRDefault="0039069D" w:rsidP="0039069D">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Chức năng, UI</w:t>
            </w:r>
          </w:p>
        </w:tc>
        <w:tc>
          <w:tcPr>
            <w:tcW w:w="0" w:type="auto"/>
            <w:hideMark/>
          </w:tcPr>
          <w:p w14:paraId="73631BF7" w14:textId="77777777" w:rsidR="0039069D" w:rsidRPr="00E75BFD" w:rsidRDefault="0039069D" w:rsidP="0039069D">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Trung bình</w:t>
            </w:r>
          </w:p>
        </w:tc>
      </w:tr>
    </w:tbl>
    <w:p w14:paraId="59A75C62" w14:textId="77777777" w:rsidR="009C28F2" w:rsidRPr="00E75BFD" w:rsidRDefault="009C28F2" w:rsidP="009C28F2"/>
    <w:p w14:paraId="048FF718" w14:textId="3548F725" w:rsidR="009C28F2" w:rsidRPr="00E75BFD" w:rsidRDefault="009C28F2" w:rsidP="009C28F2">
      <w:pPr>
        <w:pStyle w:val="Heading3"/>
        <w:rPr>
          <w:lang w:val="vi-VN"/>
        </w:rPr>
      </w:pPr>
      <w:r w:rsidRPr="00E75BFD">
        <w:rPr>
          <w:lang w:val="vi-VN"/>
        </w:rPr>
        <w:t> </w:t>
      </w:r>
      <w:r w:rsidRPr="00E75BFD">
        <w:rPr>
          <w:lang w:val="vi-VN"/>
        </w:rPr>
        <w:t xml:space="preserve">3.2.4. </w:t>
      </w:r>
      <w:r w:rsidR="0039069D" w:rsidRPr="00E75BFD">
        <w:rPr>
          <w:lang w:val="vi-VN"/>
        </w:rPr>
        <w:t>Vai trò và Cấu hình</w:t>
      </w:r>
    </w:p>
    <w:p w14:paraId="2206FEE1" w14:textId="167E91A4" w:rsidR="009C28F2" w:rsidRPr="00E75BFD" w:rsidRDefault="009C28F2" w:rsidP="00957E81">
      <w:pPr>
        <w:pStyle w:val="ListParagraph"/>
        <w:numPr>
          <w:ilvl w:val="0"/>
          <w:numId w:val="18"/>
        </w:numPr>
        <w:rPr>
          <w:rFonts w:ascii="Times New Roman" w:hAnsi="Times New Roman" w:cs="Times New Roman"/>
          <w:sz w:val="26"/>
          <w:szCs w:val="26"/>
        </w:rPr>
      </w:pPr>
      <w:r w:rsidRPr="00E75BFD">
        <w:rPr>
          <w:rFonts w:ascii="Times New Roman" w:hAnsi="Times New Roman" w:cs="Times New Roman"/>
          <w:b/>
          <w:bCs/>
          <w:sz w:val="26"/>
          <w:szCs w:val="26"/>
        </w:rPr>
        <w:t>Tester:</w:t>
      </w:r>
      <w:r w:rsidRPr="00E75BFD">
        <w:rPr>
          <w:rFonts w:ascii="Times New Roman" w:hAnsi="Times New Roman" w:cs="Times New Roman"/>
          <w:sz w:val="26"/>
          <w:szCs w:val="26"/>
        </w:rPr>
        <w:t xml:space="preserve"> </w:t>
      </w:r>
      <w:r w:rsidR="0039069D" w:rsidRPr="00E75BFD">
        <w:rPr>
          <w:rFonts w:ascii="Times New Roman" w:hAnsi="Times New Roman" w:cs="Times New Roman"/>
          <w:sz w:val="26"/>
          <w:szCs w:val="26"/>
        </w:rPr>
        <w:t>Chịu trách nhiệm thực thi test case, phát hiện và ghi nhận lỗi, và báo cáo tiến độ kiểm thử</w:t>
      </w:r>
      <w:r w:rsidRPr="00E75BFD">
        <w:rPr>
          <w:rFonts w:ascii="Times New Roman" w:hAnsi="Times New Roman" w:cs="Times New Roman"/>
          <w:sz w:val="26"/>
          <w:szCs w:val="26"/>
        </w:rPr>
        <w:t>.</w:t>
      </w:r>
    </w:p>
    <w:p w14:paraId="016CC932" w14:textId="1BE0AD4E" w:rsidR="009C28F2" w:rsidRPr="00E75BFD" w:rsidRDefault="009C28F2" w:rsidP="00957E81">
      <w:pPr>
        <w:pStyle w:val="ListParagraph"/>
        <w:numPr>
          <w:ilvl w:val="0"/>
          <w:numId w:val="18"/>
        </w:numPr>
        <w:rPr>
          <w:rFonts w:ascii="Times New Roman" w:hAnsi="Times New Roman" w:cs="Times New Roman"/>
          <w:sz w:val="26"/>
          <w:szCs w:val="26"/>
        </w:rPr>
      </w:pPr>
      <w:r w:rsidRPr="00E75BFD">
        <w:rPr>
          <w:rFonts w:ascii="Times New Roman" w:hAnsi="Times New Roman" w:cs="Times New Roman"/>
          <w:b/>
          <w:bCs/>
          <w:sz w:val="26"/>
          <w:szCs w:val="26"/>
        </w:rPr>
        <w:t>Developer:</w:t>
      </w:r>
      <w:r w:rsidRPr="00E75BFD">
        <w:rPr>
          <w:rFonts w:ascii="Times New Roman" w:hAnsi="Times New Roman" w:cs="Times New Roman"/>
          <w:sz w:val="26"/>
          <w:szCs w:val="26"/>
        </w:rPr>
        <w:t xml:space="preserve"> </w:t>
      </w:r>
      <w:r w:rsidR="0039069D" w:rsidRPr="00E75BFD">
        <w:rPr>
          <w:rFonts w:ascii="Times New Roman" w:hAnsi="Times New Roman" w:cs="Times New Roman"/>
          <w:sz w:val="26"/>
          <w:szCs w:val="26"/>
        </w:rPr>
        <w:t>Xử lý các lỗi được báo cáo, cung cấp giải thích khi cần và hỗ trợ quá trình kiểm thử.</w:t>
      </w:r>
    </w:p>
    <w:p w14:paraId="456F3345" w14:textId="08A435DD" w:rsidR="009C28F2" w:rsidRPr="00E75BFD" w:rsidRDefault="009C28F2" w:rsidP="00957E81">
      <w:pPr>
        <w:pStyle w:val="ListParagraph"/>
        <w:numPr>
          <w:ilvl w:val="0"/>
          <w:numId w:val="18"/>
        </w:numPr>
        <w:rPr>
          <w:rFonts w:ascii="Times New Roman" w:hAnsi="Times New Roman" w:cs="Times New Roman"/>
          <w:sz w:val="26"/>
          <w:szCs w:val="26"/>
        </w:rPr>
      </w:pPr>
      <w:r w:rsidRPr="00E75BFD">
        <w:rPr>
          <w:rFonts w:ascii="Times New Roman" w:hAnsi="Times New Roman" w:cs="Times New Roman"/>
          <w:b/>
          <w:bCs/>
          <w:sz w:val="26"/>
          <w:szCs w:val="26"/>
        </w:rPr>
        <w:t>Administrator:</w:t>
      </w:r>
      <w:r w:rsidRPr="00E75BFD">
        <w:rPr>
          <w:rFonts w:ascii="Times New Roman" w:hAnsi="Times New Roman" w:cs="Times New Roman"/>
          <w:sz w:val="26"/>
          <w:szCs w:val="26"/>
        </w:rPr>
        <w:t xml:space="preserve"> </w:t>
      </w:r>
      <w:r w:rsidR="0039069D" w:rsidRPr="00E75BFD">
        <w:rPr>
          <w:rFonts w:ascii="Times New Roman" w:hAnsi="Times New Roman" w:cs="Times New Roman"/>
          <w:sz w:val="26"/>
          <w:szCs w:val="26"/>
        </w:rPr>
        <w:t>Giám sát vai trò người dùng, quyền hạn và các cấu hình hệ thống.</w:t>
      </w:r>
    </w:p>
    <w:p w14:paraId="560EA912" w14:textId="14C6AD46" w:rsidR="009C28F2" w:rsidRPr="00E75BFD" w:rsidRDefault="009C28F2" w:rsidP="009C28F2">
      <w:pPr>
        <w:pStyle w:val="Heading3"/>
        <w:rPr>
          <w:lang w:val="vi-VN"/>
        </w:rPr>
      </w:pPr>
      <w:r w:rsidRPr="00E75BFD">
        <w:rPr>
          <w:lang w:val="vi-VN"/>
        </w:rPr>
        <w:lastRenderedPageBreak/>
        <w:t> </w:t>
      </w:r>
      <w:r w:rsidRPr="00E75BFD">
        <w:rPr>
          <w:lang w:val="vi-VN"/>
        </w:rPr>
        <w:t xml:space="preserve">3.2.5. </w:t>
      </w:r>
      <w:r w:rsidR="0039069D" w:rsidRPr="00E75BFD">
        <w:rPr>
          <w:lang w:val="vi-VN"/>
        </w:rPr>
        <w:t>Tài liệu liên quan</w:t>
      </w:r>
    </w:p>
    <w:p w14:paraId="5F07BC7C" w14:textId="4B4DF884" w:rsidR="005F61AC" w:rsidRPr="00E75BFD" w:rsidRDefault="005F61AC" w:rsidP="00957E81">
      <w:pPr>
        <w:pStyle w:val="ListParagraph"/>
        <w:numPr>
          <w:ilvl w:val="0"/>
          <w:numId w:val="19"/>
        </w:numPr>
        <w:spacing w:line="276" w:lineRule="auto"/>
        <w:rPr>
          <w:rFonts w:ascii="Times New Roman" w:hAnsi="Times New Roman" w:cs="Times New Roman"/>
          <w:sz w:val="26"/>
          <w:szCs w:val="26"/>
        </w:rPr>
      </w:pPr>
      <w:r w:rsidRPr="00E75BFD">
        <w:rPr>
          <w:rFonts w:ascii="Times New Roman" w:hAnsi="Times New Roman" w:cs="Times New Roman"/>
          <w:sz w:val="26"/>
          <w:szCs w:val="26"/>
        </w:rPr>
        <w:t>Kho mã nguồn (Source Code Repository): Mã nguồn dự án MERN Ecommerce được lưu trữ trên GitHub với các thư mục tách riêng cho frontend (client) và backend (server).</w:t>
      </w:r>
    </w:p>
    <w:p w14:paraId="3AF3F849" w14:textId="623D2FC4" w:rsidR="005F61AC" w:rsidRPr="00E75BFD" w:rsidRDefault="005F61AC" w:rsidP="00957E81">
      <w:pPr>
        <w:pStyle w:val="ListParagraph"/>
        <w:numPr>
          <w:ilvl w:val="0"/>
          <w:numId w:val="19"/>
        </w:numPr>
        <w:spacing w:line="276" w:lineRule="auto"/>
        <w:rPr>
          <w:rFonts w:ascii="Times New Roman" w:hAnsi="Times New Roman" w:cs="Times New Roman"/>
          <w:sz w:val="26"/>
          <w:szCs w:val="26"/>
        </w:rPr>
      </w:pPr>
      <w:r w:rsidRPr="00E75BFD">
        <w:rPr>
          <w:rFonts w:ascii="Times New Roman" w:hAnsi="Times New Roman" w:cs="Times New Roman"/>
          <w:sz w:val="26"/>
          <w:szCs w:val="26"/>
        </w:rPr>
        <w:t>Tài liệu API (API Documentation): Tài liệu cho các REST API, bao gồm các endpoint cho xác thực người dùng, quản lý sản phẩm, xử lý giỏ hàng và đơn hàng, và đánh giá.</w:t>
      </w:r>
    </w:p>
    <w:p w14:paraId="6BC5250E" w14:textId="150B5253" w:rsidR="005F61AC" w:rsidRPr="00E75BFD" w:rsidRDefault="005F61AC" w:rsidP="00957E81">
      <w:pPr>
        <w:pStyle w:val="ListParagraph"/>
        <w:numPr>
          <w:ilvl w:val="0"/>
          <w:numId w:val="19"/>
        </w:numPr>
        <w:spacing w:line="276" w:lineRule="auto"/>
        <w:rPr>
          <w:rFonts w:ascii="Times New Roman" w:hAnsi="Times New Roman" w:cs="Times New Roman"/>
          <w:sz w:val="26"/>
          <w:szCs w:val="26"/>
        </w:rPr>
      </w:pPr>
      <w:r w:rsidRPr="00E75BFD">
        <w:rPr>
          <w:rFonts w:ascii="Times New Roman" w:hAnsi="Times New Roman" w:cs="Times New Roman"/>
          <w:sz w:val="26"/>
          <w:szCs w:val="26"/>
        </w:rPr>
        <w:t>Lược đồ cơ sở dữ liệu (Database Schema): Các schema MongoDB cho các collection như Users, Products, Categories, Brands, Orders, Cart, Reviews, Wishlist, Merchant.</w:t>
      </w:r>
    </w:p>
    <w:p w14:paraId="707C609D" w14:textId="2EBF2C2E" w:rsidR="005F61AC" w:rsidRPr="00E75BFD" w:rsidRDefault="005F61AC" w:rsidP="00957E81">
      <w:pPr>
        <w:pStyle w:val="ListParagraph"/>
        <w:numPr>
          <w:ilvl w:val="0"/>
          <w:numId w:val="19"/>
        </w:numPr>
        <w:spacing w:line="276" w:lineRule="auto"/>
        <w:rPr>
          <w:rFonts w:ascii="Times New Roman" w:hAnsi="Times New Roman" w:cs="Times New Roman"/>
          <w:sz w:val="26"/>
          <w:szCs w:val="26"/>
        </w:rPr>
      </w:pPr>
      <w:r w:rsidRPr="00E75BFD">
        <w:rPr>
          <w:rFonts w:ascii="Times New Roman" w:hAnsi="Times New Roman" w:cs="Times New Roman"/>
          <w:sz w:val="26"/>
          <w:szCs w:val="26"/>
        </w:rPr>
        <w:t>User Stories và Acceptance Criteria: Các yêu cầu chức năng được định nghĩa cho luồng làm việc của customer, merchant và admin, mô tả hành vi mong đợi và các điều kiện chấp nhận.</w:t>
      </w:r>
    </w:p>
    <w:p w14:paraId="24A7E678" w14:textId="479D988C" w:rsidR="005F61AC" w:rsidRPr="00E75BFD" w:rsidRDefault="005F61AC" w:rsidP="00957E81">
      <w:pPr>
        <w:pStyle w:val="ListParagraph"/>
        <w:numPr>
          <w:ilvl w:val="0"/>
          <w:numId w:val="19"/>
        </w:numPr>
        <w:spacing w:line="276" w:lineRule="auto"/>
        <w:rPr>
          <w:rFonts w:ascii="Times New Roman" w:hAnsi="Times New Roman" w:cs="Times New Roman"/>
          <w:sz w:val="26"/>
          <w:szCs w:val="26"/>
        </w:rPr>
      </w:pPr>
      <w:r w:rsidRPr="00E75BFD">
        <w:rPr>
          <w:rFonts w:ascii="Times New Roman" w:hAnsi="Times New Roman" w:cs="Times New Roman"/>
          <w:sz w:val="26"/>
          <w:szCs w:val="26"/>
        </w:rPr>
        <w:t>Test Cases và Scripts: Các kịch bản kiểm thử thủ công hoặc tự động cho đăng ký/đăng nhập, duyệt sản phẩm, thao tác giỏ hàng và đơn hàng, luồng thanh toán, và các chức năng quản lý của admin/merchant.</w:t>
      </w:r>
    </w:p>
    <w:p w14:paraId="0748DC02" w14:textId="5B409CA8" w:rsidR="009C28F2" w:rsidRPr="00E75BFD" w:rsidRDefault="005F61AC" w:rsidP="00957E81">
      <w:pPr>
        <w:pStyle w:val="ListParagraph"/>
        <w:numPr>
          <w:ilvl w:val="0"/>
          <w:numId w:val="19"/>
        </w:numPr>
        <w:spacing w:line="276" w:lineRule="auto"/>
        <w:rPr>
          <w:rFonts w:ascii="Times New Roman" w:hAnsi="Times New Roman" w:cs="Times New Roman"/>
          <w:sz w:val="26"/>
          <w:szCs w:val="26"/>
        </w:rPr>
      </w:pPr>
      <w:r w:rsidRPr="00E75BFD">
        <w:rPr>
          <w:rFonts w:ascii="Times New Roman" w:hAnsi="Times New Roman" w:cs="Times New Roman"/>
          <w:sz w:val="26"/>
          <w:szCs w:val="26"/>
        </w:rPr>
        <w:t>File cấu hình môi trường (Environment Configuration Files): Các file .env và script dùng để cấu hình môi trường development, staging và production.</w:t>
      </w:r>
    </w:p>
    <w:p w14:paraId="112CF44C" w14:textId="330D1507" w:rsidR="009C28F2" w:rsidRPr="00E75BFD" w:rsidRDefault="009C28F2" w:rsidP="009C28F2">
      <w:pPr>
        <w:pStyle w:val="Heading2"/>
        <w:rPr>
          <w:lang w:val="vi-VN"/>
        </w:rPr>
      </w:pPr>
      <w:r w:rsidRPr="00E75BFD">
        <w:rPr>
          <w:lang w:val="vi-VN"/>
        </w:rPr>
        <w:t xml:space="preserve">3.3. </w:t>
      </w:r>
      <w:r w:rsidR="005F61AC" w:rsidRPr="00E75BFD">
        <w:rPr>
          <w:lang w:val="vi-VN"/>
        </w:rPr>
        <w:t>Yêu cầu kiểm thử</w:t>
      </w:r>
    </w:p>
    <w:p w14:paraId="04A4CA99" w14:textId="6CFFAC77" w:rsidR="009C28F2" w:rsidRPr="00E75BFD" w:rsidRDefault="009C28F2" w:rsidP="009C28F2">
      <w:pPr>
        <w:pStyle w:val="Heading3"/>
        <w:rPr>
          <w:lang w:val="vi-VN"/>
        </w:rPr>
      </w:pPr>
      <w:r w:rsidRPr="00E75BFD">
        <w:rPr>
          <w:lang w:val="vi-VN"/>
        </w:rPr>
        <w:t> </w:t>
      </w:r>
      <w:r w:rsidRPr="00E75BFD">
        <w:rPr>
          <w:lang w:val="vi-VN"/>
        </w:rPr>
        <w:t xml:space="preserve">3.3.1. </w:t>
      </w:r>
      <w:r w:rsidR="005F61AC" w:rsidRPr="00E75BFD">
        <w:rPr>
          <w:lang w:val="vi-VN"/>
        </w:rPr>
        <w:t>Các tính năng cần được kiểm thử</w:t>
      </w:r>
    </w:p>
    <w:p w14:paraId="28840370" w14:textId="797A55BC" w:rsidR="005F61AC" w:rsidRPr="00E75BFD" w:rsidRDefault="005F61AC" w:rsidP="00957E81">
      <w:pPr>
        <w:pStyle w:val="ListParagraph"/>
        <w:numPr>
          <w:ilvl w:val="0"/>
          <w:numId w:val="20"/>
        </w:numPr>
        <w:rPr>
          <w:rFonts w:ascii="Times New Roman" w:hAnsi="Times New Roman" w:cs="Times New Roman"/>
          <w:sz w:val="26"/>
          <w:szCs w:val="26"/>
        </w:rPr>
      </w:pPr>
      <w:r w:rsidRPr="00E75BFD">
        <w:rPr>
          <w:rFonts w:ascii="Times New Roman" w:hAnsi="Times New Roman" w:cs="Times New Roman"/>
          <w:sz w:val="26"/>
          <w:szCs w:val="26"/>
        </w:rPr>
        <w:t>Xác thực và phân quyền người dùng</w:t>
      </w:r>
    </w:p>
    <w:p w14:paraId="5A0E2CE9" w14:textId="6F657460" w:rsidR="005F61AC" w:rsidRPr="00E75BFD" w:rsidRDefault="005F61AC" w:rsidP="00957E81">
      <w:pPr>
        <w:pStyle w:val="ListParagraph"/>
        <w:numPr>
          <w:ilvl w:val="0"/>
          <w:numId w:val="20"/>
        </w:numPr>
        <w:rPr>
          <w:rFonts w:ascii="Times New Roman" w:hAnsi="Times New Roman" w:cs="Times New Roman"/>
          <w:sz w:val="26"/>
          <w:szCs w:val="26"/>
        </w:rPr>
      </w:pPr>
      <w:r w:rsidRPr="00E75BFD">
        <w:rPr>
          <w:rFonts w:ascii="Times New Roman" w:hAnsi="Times New Roman" w:cs="Times New Roman"/>
          <w:sz w:val="26"/>
          <w:szCs w:val="26"/>
        </w:rPr>
        <w:t>Thao tác CRUD sản phẩm</w:t>
      </w:r>
    </w:p>
    <w:p w14:paraId="116AAF84" w14:textId="29226A03" w:rsidR="005F61AC" w:rsidRPr="00E75BFD" w:rsidRDefault="005F61AC" w:rsidP="00957E81">
      <w:pPr>
        <w:pStyle w:val="ListParagraph"/>
        <w:numPr>
          <w:ilvl w:val="0"/>
          <w:numId w:val="20"/>
        </w:numPr>
        <w:rPr>
          <w:rFonts w:ascii="Times New Roman" w:hAnsi="Times New Roman" w:cs="Times New Roman"/>
          <w:sz w:val="26"/>
          <w:szCs w:val="26"/>
        </w:rPr>
      </w:pPr>
      <w:r w:rsidRPr="00E75BFD">
        <w:rPr>
          <w:rFonts w:ascii="Times New Roman" w:hAnsi="Times New Roman" w:cs="Times New Roman"/>
          <w:sz w:val="26"/>
          <w:szCs w:val="26"/>
        </w:rPr>
        <w:t>Quản lý giỏ hàng và đơn hàng</w:t>
      </w:r>
    </w:p>
    <w:p w14:paraId="0BE50B0B" w14:textId="44DC19D1" w:rsidR="009C28F2" w:rsidRPr="00E75BFD" w:rsidRDefault="005F61AC" w:rsidP="00957E81">
      <w:pPr>
        <w:pStyle w:val="ListParagraph"/>
        <w:numPr>
          <w:ilvl w:val="0"/>
          <w:numId w:val="20"/>
        </w:numPr>
        <w:rPr>
          <w:rFonts w:ascii="Times New Roman" w:hAnsi="Times New Roman" w:cs="Times New Roman"/>
          <w:sz w:val="26"/>
          <w:szCs w:val="26"/>
        </w:rPr>
      </w:pPr>
      <w:r w:rsidRPr="00E75BFD">
        <w:rPr>
          <w:rFonts w:ascii="Times New Roman" w:hAnsi="Times New Roman" w:cs="Times New Roman"/>
          <w:sz w:val="26"/>
          <w:szCs w:val="26"/>
        </w:rPr>
        <w:t>Các chức năng của admin và merchant</w:t>
      </w:r>
    </w:p>
    <w:p w14:paraId="6CE56A01" w14:textId="5C3435EF" w:rsidR="009C28F2" w:rsidRPr="00E75BFD" w:rsidRDefault="009C28F2" w:rsidP="009C28F2">
      <w:pPr>
        <w:pStyle w:val="Heading3"/>
        <w:rPr>
          <w:lang w:val="vi-VN"/>
        </w:rPr>
      </w:pPr>
      <w:r w:rsidRPr="00E75BFD">
        <w:rPr>
          <w:lang w:val="vi-VN"/>
        </w:rPr>
        <w:t> </w:t>
      </w:r>
      <w:r w:rsidRPr="00E75BFD">
        <w:rPr>
          <w:lang w:val="vi-VN"/>
        </w:rPr>
        <w:t xml:space="preserve">3.3.2. </w:t>
      </w:r>
      <w:r w:rsidR="005F61AC" w:rsidRPr="00E75BFD">
        <w:rPr>
          <w:lang w:val="vi-VN"/>
        </w:rPr>
        <w:t>Các lỗi/bug đã được sửa</w:t>
      </w:r>
    </w:p>
    <w:p w14:paraId="61EA58E1" w14:textId="7212285B" w:rsidR="005F61AC" w:rsidRPr="00E75BFD" w:rsidRDefault="005F61AC" w:rsidP="00957E81">
      <w:pPr>
        <w:pStyle w:val="ListParagraph"/>
        <w:numPr>
          <w:ilvl w:val="0"/>
          <w:numId w:val="23"/>
        </w:numPr>
        <w:spacing w:line="276" w:lineRule="auto"/>
        <w:jc w:val="both"/>
        <w:rPr>
          <w:rFonts w:ascii="Times New Roman" w:hAnsi="Times New Roman" w:cs="Times New Roman"/>
          <w:sz w:val="26"/>
          <w:szCs w:val="26"/>
        </w:rPr>
      </w:pPr>
      <w:r w:rsidRPr="00E75BFD">
        <w:rPr>
          <w:rFonts w:ascii="Times New Roman" w:hAnsi="Times New Roman" w:cs="Times New Roman"/>
          <w:sz w:val="26"/>
          <w:szCs w:val="26"/>
        </w:rPr>
        <w:t>Tất cả các lỗi đã được xác định trước đó từ các sprint phát triển hoặc các giai đoạn kiểm thử trước đã được xử lý.</w:t>
      </w:r>
    </w:p>
    <w:p w14:paraId="707C6515" w14:textId="19A4AFEE" w:rsidR="005F61AC" w:rsidRPr="00E75BFD" w:rsidRDefault="005F61AC" w:rsidP="00957E81">
      <w:pPr>
        <w:pStyle w:val="ListParagraph"/>
        <w:numPr>
          <w:ilvl w:val="0"/>
          <w:numId w:val="23"/>
        </w:numPr>
        <w:spacing w:line="276" w:lineRule="auto"/>
        <w:jc w:val="both"/>
        <w:rPr>
          <w:rFonts w:ascii="Times New Roman" w:hAnsi="Times New Roman" w:cs="Times New Roman"/>
          <w:sz w:val="26"/>
          <w:szCs w:val="26"/>
        </w:rPr>
      </w:pPr>
      <w:r w:rsidRPr="00E75BFD">
        <w:rPr>
          <w:rFonts w:ascii="Times New Roman" w:hAnsi="Times New Roman" w:cs="Times New Roman"/>
          <w:sz w:val="26"/>
          <w:szCs w:val="26"/>
        </w:rPr>
        <w:t>Các vấn đề mức độ Critical và High ảnh hưởng đến đăng ký người dùng, quản lý sản phẩm, giỏ hàng và xử lý đơn hàng đã được khắc phục.</w:t>
      </w:r>
    </w:p>
    <w:p w14:paraId="3F42CD69" w14:textId="6F3EC4B2" w:rsidR="009C28F2" w:rsidRPr="00E75BFD" w:rsidRDefault="005F61AC" w:rsidP="00957E81">
      <w:pPr>
        <w:pStyle w:val="ListParagraph"/>
        <w:numPr>
          <w:ilvl w:val="0"/>
          <w:numId w:val="23"/>
        </w:numPr>
        <w:spacing w:line="276" w:lineRule="auto"/>
        <w:jc w:val="both"/>
        <w:rPr>
          <w:rFonts w:ascii="Times New Roman" w:hAnsi="Times New Roman" w:cs="Times New Roman"/>
          <w:sz w:val="26"/>
          <w:szCs w:val="26"/>
        </w:rPr>
      </w:pPr>
      <w:r w:rsidRPr="00E75BFD">
        <w:rPr>
          <w:rFonts w:ascii="Times New Roman" w:hAnsi="Times New Roman" w:cs="Times New Roman"/>
          <w:sz w:val="26"/>
          <w:szCs w:val="26"/>
        </w:rPr>
        <w:t>Các lỗi nhỏ ảnh hưởng đến UI hoặc các luồng không quan trọng đã được ghi nhận và được sửa khi phù hợp</w:t>
      </w:r>
      <w:r w:rsidR="009C28F2" w:rsidRPr="00E75BFD">
        <w:rPr>
          <w:rFonts w:ascii="Times New Roman" w:hAnsi="Times New Roman" w:cs="Times New Roman"/>
          <w:sz w:val="26"/>
          <w:szCs w:val="26"/>
        </w:rPr>
        <w:t>.</w:t>
      </w:r>
    </w:p>
    <w:p w14:paraId="00CF14D5" w14:textId="5DDA9D8D" w:rsidR="009C28F2" w:rsidRPr="00E75BFD" w:rsidRDefault="009C28F2" w:rsidP="009C28F2">
      <w:pPr>
        <w:pStyle w:val="Heading3"/>
        <w:jc w:val="both"/>
        <w:rPr>
          <w:lang w:val="vi-VN"/>
        </w:rPr>
      </w:pPr>
      <w:r w:rsidRPr="00E75BFD">
        <w:rPr>
          <w:lang w:val="vi-VN"/>
        </w:rPr>
        <w:t> </w:t>
      </w:r>
      <w:r w:rsidRPr="00E75BFD">
        <w:rPr>
          <w:lang w:val="vi-VN"/>
        </w:rPr>
        <w:t xml:space="preserve">3.3.3. </w:t>
      </w:r>
      <w:r w:rsidR="005F61AC" w:rsidRPr="00E75BFD">
        <w:rPr>
          <w:lang w:val="vi-VN"/>
        </w:rPr>
        <w:t>Tiêu chí kiểm thử chấp nhận</w:t>
      </w:r>
    </w:p>
    <w:p w14:paraId="5F7D9FFF" w14:textId="698D0138" w:rsidR="005F61AC" w:rsidRPr="00E75BFD" w:rsidRDefault="005F61AC" w:rsidP="00957E81">
      <w:pPr>
        <w:pStyle w:val="ListParagraph"/>
        <w:numPr>
          <w:ilvl w:val="0"/>
          <w:numId w:val="22"/>
        </w:numPr>
        <w:jc w:val="both"/>
        <w:rPr>
          <w:rFonts w:ascii="Times New Roman" w:hAnsi="Times New Roman" w:cs="Times New Roman"/>
          <w:sz w:val="26"/>
          <w:szCs w:val="26"/>
        </w:rPr>
      </w:pPr>
      <w:r w:rsidRPr="00E75BFD">
        <w:rPr>
          <w:rFonts w:ascii="Times New Roman" w:hAnsi="Times New Roman" w:cs="Times New Roman"/>
          <w:sz w:val="26"/>
          <w:szCs w:val="26"/>
        </w:rPr>
        <w:t>Tất cả các chức năng quan trọng, bao gồm xác thực người dùng, duyệt sản phẩm, thao tác giỏ hàng và đơn hàng, và quản lý admin/merchant đều vượt qua các test case tương ứng.</w:t>
      </w:r>
    </w:p>
    <w:p w14:paraId="6F0FE771" w14:textId="0EE79C6C" w:rsidR="005F61AC" w:rsidRPr="00E75BFD" w:rsidRDefault="005F61AC" w:rsidP="00957E81">
      <w:pPr>
        <w:pStyle w:val="ListParagraph"/>
        <w:numPr>
          <w:ilvl w:val="0"/>
          <w:numId w:val="22"/>
        </w:numPr>
        <w:jc w:val="both"/>
        <w:rPr>
          <w:rFonts w:ascii="Times New Roman" w:hAnsi="Times New Roman" w:cs="Times New Roman"/>
          <w:sz w:val="26"/>
          <w:szCs w:val="26"/>
        </w:rPr>
      </w:pPr>
      <w:r w:rsidRPr="00E75BFD">
        <w:rPr>
          <w:rFonts w:ascii="Times New Roman" w:hAnsi="Times New Roman" w:cs="Times New Roman"/>
          <w:sz w:val="26"/>
          <w:szCs w:val="26"/>
        </w:rPr>
        <w:t>Không còn lỗi mức độ nghiêm trọng cao chưa được xử lý trong hệ thống.</w:t>
      </w:r>
    </w:p>
    <w:p w14:paraId="48E1E1D7" w14:textId="502EBB15" w:rsidR="009C28F2" w:rsidRPr="00E75BFD" w:rsidRDefault="005F61AC" w:rsidP="00957E81">
      <w:pPr>
        <w:pStyle w:val="ListParagraph"/>
        <w:numPr>
          <w:ilvl w:val="0"/>
          <w:numId w:val="22"/>
        </w:numPr>
        <w:jc w:val="both"/>
        <w:rPr>
          <w:rFonts w:ascii="Times New Roman" w:hAnsi="Times New Roman" w:cs="Times New Roman"/>
          <w:sz w:val="26"/>
          <w:szCs w:val="26"/>
        </w:rPr>
      </w:pPr>
      <w:r w:rsidRPr="00E75BFD">
        <w:rPr>
          <w:rFonts w:ascii="Times New Roman" w:hAnsi="Times New Roman" w:cs="Times New Roman"/>
          <w:sz w:val="26"/>
          <w:szCs w:val="26"/>
        </w:rPr>
        <w:t>Ứng dụng đáp ứng các tiêu chuẩn về hiệu năng, độ phản hồi và bảo mật đã được định nghĩa cho dự án</w:t>
      </w:r>
      <w:r w:rsidR="009C28F2" w:rsidRPr="00E75BFD">
        <w:rPr>
          <w:rFonts w:ascii="Times New Roman" w:hAnsi="Times New Roman" w:cs="Times New Roman"/>
          <w:sz w:val="26"/>
          <w:szCs w:val="26"/>
        </w:rPr>
        <w:t>.</w:t>
      </w:r>
    </w:p>
    <w:p w14:paraId="1CA1C95D" w14:textId="25B2DFBC" w:rsidR="009C28F2" w:rsidRPr="00E75BFD" w:rsidRDefault="009C28F2" w:rsidP="009C28F2">
      <w:pPr>
        <w:pStyle w:val="Heading2"/>
        <w:jc w:val="both"/>
        <w:rPr>
          <w:lang w:val="vi-VN"/>
        </w:rPr>
      </w:pPr>
      <w:r w:rsidRPr="00E75BFD">
        <w:rPr>
          <w:lang w:val="vi-VN"/>
        </w:rPr>
        <w:lastRenderedPageBreak/>
        <w:t xml:space="preserve">3.4. </w:t>
      </w:r>
      <w:r w:rsidR="005F61AC" w:rsidRPr="00E75BFD">
        <w:rPr>
          <w:lang w:val="vi-VN"/>
        </w:rPr>
        <w:t>Chiến lược kiểm thử</w:t>
      </w:r>
    </w:p>
    <w:p w14:paraId="05B6C543" w14:textId="4ECC1492" w:rsidR="009C28F2" w:rsidRPr="00E75BFD" w:rsidRDefault="009C28F2" w:rsidP="009C28F2">
      <w:pPr>
        <w:pStyle w:val="Heading3"/>
        <w:jc w:val="both"/>
        <w:rPr>
          <w:lang w:val="vi-VN"/>
        </w:rPr>
      </w:pPr>
      <w:r w:rsidRPr="00E75BFD">
        <w:rPr>
          <w:lang w:val="vi-VN"/>
        </w:rPr>
        <w:t> </w:t>
      </w:r>
      <w:r w:rsidRPr="00E75BFD">
        <w:rPr>
          <w:lang w:val="vi-VN"/>
        </w:rPr>
        <w:t xml:space="preserve">3.4.1. </w:t>
      </w:r>
      <w:r w:rsidR="005F61AC" w:rsidRPr="00E75BFD">
        <w:rPr>
          <w:lang w:val="vi-VN"/>
        </w:rPr>
        <w:t>Các mức kiểm thử</w:t>
      </w:r>
    </w:p>
    <w:p w14:paraId="142054D4" w14:textId="5F019582" w:rsidR="005F61AC" w:rsidRPr="00E75BFD" w:rsidRDefault="005F61AC" w:rsidP="00957E81">
      <w:pPr>
        <w:pStyle w:val="ListParagraph"/>
        <w:numPr>
          <w:ilvl w:val="0"/>
          <w:numId w:val="21"/>
        </w:numPr>
        <w:jc w:val="both"/>
        <w:rPr>
          <w:rFonts w:ascii="Times New Roman" w:hAnsi="Times New Roman" w:cs="Times New Roman"/>
          <w:sz w:val="26"/>
          <w:szCs w:val="26"/>
        </w:rPr>
      </w:pPr>
      <w:r w:rsidRPr="00E75BFD">
        <w:rPr>
          <w:rFonts w:ascii="Times New Roman" w:hAnsi="Times New Roman" w:cs="Times New Roman"/>
          <w:i/>
          <w:iCs/>
          <w:sz w:val="26"/>
          <w:szCs w:val="26"/>
        </w:rPr>
        <w:t>Unit Testing</w:t>
      </w:r>
      <w:r w:rsidRPr="00E75BFD">
        <w:rPr>
          <w:rFonts w:ascii="Times New Roman" w:hAnsi="Times New Roman" w:cs="Times New Roman"/>
          <w:sz w:val="26"/>
          <w:szCs w:val="26"/>
        </w:rPr>
        <w:t>: Xác minh các hàm, module hoặc component riêng lẻ hoạt động đúng như dự kiến.</w:t>
      </w:r>
    </w:p>
    <w:p w14:paraId="6CC4F0B3" w14:textId="2702369C" w:rsidR="005F61AC" w:rsidRPr="00E75BFD" w:rsidRDefault="005F61AC" w:rsidP="00957E81">
      <w:pPr>
        <w:pStyle w:val="ListParagraph"/>
        <w:numPr>
          <w:ilvl w:val="0"/>
          <w:numId w:val="21"/>
        </w:numPr>
        <w:jc w:val="both"/>
        <w:rPr>
          <w:rFonts w:ascii="Times New Roman" w:hAnsi="Times New Roman" w:cs="Times New Roman"/>
          <w:sz w:val="26"/>
          <w:szCs w:val="26"/>
        </w:rPr>
      </w:pPr>
      <w:r w:rsidRPr="00E75BFD">
        <w:rPr>
          <w:rFonts w:ascii="Times New Roman" w:hAnsi="Times New Roman" w:cs="Times New Roman"/>
          <w:i/>
          <w:iCs/>
          <w:sz w:val="26"/>
          <w:szCs w:val="26"/>
        </w:rPr>
        <w:t>Integration Testing</w:t>
      </w:r>
      <w:r w:rsidRPr="00E75BFD">
        <w:rPr>
          <w:rFonts w:ascii="Times New Roman" w:hAnsi="Times New Roman" w:cs="Times New Roman"/>
          <w:sz w:val="26"/>
          <w:szCs w:val="26"/>
        </w:rPr>
        <w:t>: Đảm bảo sự tương tác giữa các module, như API endpoints và thao tác với database, hoạt động chính xác.</w:t>
      </w:r>
    </w:p>
    <w:p w14:paraId="3F2C3633" w14:textId="5A52F956" w:rsidR="009C28F2" w:rsidRPr="00E75BFD" w:rsidRDefault="005F61AC" w:rsidP="00957E81">
      <w:pPr>
        <w:pStyle w:val="ListParagraph"/>
        <w:numPr>
          <w:ilvl w:val="0"/>
          <w:numId w:val="21"/>
        </w:numPr>
        <w:jc w:val="both"/>
        <w:rPr>
          <w:rFonts w:ascii="Times New Roman" w:hAnsi="Times New Roman" w:cs="Times New Roman"/>
          <w:sz w:val="26"/>
          <w:szCs w:val="26"/>
        </w:rPr>
      </w:pPr>
      <w:r w:rsidRPr="00E75BFD">
        <w:rPr>
          <w:rFonts w:ascii="Times New Roman" w:hAnsi="Times New Roman" w:cs="Times New Roman"/>
          <w:i/>
          <w:iCs/>
          <w:sz w:val="26"/>
          <w:szCs w:val="26"/>
        </w:rPr>
        <w:t>System Testing</w:t>
      </w:r>
      <w:r w:rsidRPr="00E75BFD">
        <w:rPr>
          <w:rFonts w:ascii="Times New Roman" w:hAnsi="Times New Roman" w:cs="Times New Roman"/>
          <w:sz w:val="26"/>
          <w:szCs w:val="26"/>
        </w:rPr>
        <w:t>: Xác thực chức năng end-to-end của toàn bộ ứng dụng MERN Ecommerce</w:t>
      </w:r>
      <w:r w:rsidR="009C28F2" w:rsidRPr="00E75BFD">
        <w:rPr>
          <w:rFonts w:ascii="Times New Roman" w:hAnsi="Times New Roman" w:cs="Times New Roman"/>
          <w:sz w:val="26"/>
          <w:szCs w:val="26"/>
        </w:rPr>
        <w:t>.</w:t>
      </w:r>
    </w:p>
    <w:p w14:paraId="1E2813FA" w14:textId="77777777" w:rsidR="009C28F2" w:rsidRPr="00E75BFD" w:rsidRDefault="009C28F2" w:rsidP="009C28F2">
      <w:pPr>
        <w:pStyle w:val="Heading3"/>
        <w:jc w:val="both"/>
        <w:rPr>
          <w:lang w:val="vi-VN"/>
        </w:rPr>
      </w:pPr>
      <w:r w:rsidRPr="00E75BFD">
        <w:rPr>
          <w:lang w:val="vi-VN"/>
        </w:rPr>
        <w:t> </w:t>
      </w:r>
      <w:r w:rsidRPr="00E75BFD">
        <w:rPr>
          <w:lang w:val="vi-VN"/>
        </w:rPr>
        <w:t>3.4.2. Test Types</w:t>
      </w:r>
    </w:p>
    <w:p w14:paraId="5E52A233" w14:textId="6FF4D25B" w:rsidR="005F61AC" w:rsidRPr="00E75BFD" w:rsidRDefault="005F61AC"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Functional Testing: Xác minh mỗi tính năng hoạt động theo đúng đặc tả.</w:t>
      </w:r>
    </w:p>
    <w:p w14:paraId="6F7EA8FC" w14:textId="654C9684" w:rsidR="005F61AC" w:rsidRPr="00E75BFD" w:rsidRDefault="005F61AC"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Business Cycle Testing: Xác thực các quy trình nghiệp vụ end-to-end như duyệt sản phẩm, thanh toán và xử lý đơn hàng.</w:t>
      </w:r>
    </w:p>
    <w:p w14:paraId="66D03B7B" w14:textId="44879242" w:rsidR="005F61AC" w:rsidRPr="00E75BFD" w:rsidRDefault="005F61AC"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UI Testing: Đảm bảo giao diện người dùng đáp ứng các tiêu chuẩn thiết kế và khả dụng.</w:t>
      </w:r>
    </w:p>
    <w:p w14:paraId="195D0641" w14:textId="641C366F" w:rsidR="005F61AC" w:rsidRPr="00E75BFD" w:rsidRDefault="005F61AC"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Database &amp; Data Integrity Testing: Xác nhận việc lưu trữ, truy xuất và tính nhất quán dữ liệu là chính xác.</w:t>
      </w:r>
    </w:p>
    <w:p w14:paraId="57DCADE1" w14:textId="5DF893DF" w:rsidR="005F61AC" w:rsidRPr="00E75BFD" w:rsidRDefault="005F61AC"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Performance Testing: Đánh giá độ phản hồi và độ ổn định của hệ thống.</w:t>
      </w:r>
    </w:p>
    <w:p w14:paraId="637BB44D" w14:textId="0845003F" w:rsidR="005F61AC" w:rsidRPr="00E75BFD" w:rsidRDefault="005F61AC"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Load Testing: Đánh giá hành vi hệ thống dưới mức tải người dùng dự kiến.</w:t>
      </w:r>
    </w:p>
    <w:p w14:paraId="509B4741" w14:textId="6526EC54" w:rsidR="005F61AC" w:rsidRPr="00E75BFD" w:rsidRDefault="005F61AC"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Stress Testing: Kiểm thử ứng dụng trong điều kiện cực hạn.</w:t>
      </w:r>
    </w:p>
    <w:p w14:paraId="367F865E" w14:textId="4743271B" w:rsidR="005F61AC" w:rsidRPr="00E75BFD" w:rsidRDefault="005F61AC"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Volume Testing: Xác thực khả năng xử lý tập dữ liệu lớn.</w:t>
      </w:r>
    </w:p>
    <w:p w14:paraId="4B3FA61F" w14:textId="5552A6AE" w:rsidR="009C28F2" w:rsidRPr="00E75BFD" w:rsidRDefault="005F61AC"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Security &amp; Access Control Testing: Đảm bảo xác thực, phân quyền và bảo vệ dữ liệu đúng cách</w:t>
      </w:r>
      <w:r w:rsidR="009C28F2" w:rsidRPr="00E75BFD">
        <w:rPr>
          <w:rFonts w:ascii="Times New Roman" w:hAnsi="Times New Roman" w:cs="Times New Roman"/>
          <w:sz w:val="26"/>
          <w:szCs w:val="26"/>
        </w:rPr>
        <w:t>.</w:t>
      </w:r>
    </w:p>
    <w:p w14:paraId="63D4D2CB" w14:textId="1D6C13C1" w:rsidR="009C28F2" w:rsidRPr="00E75BFD" w:rsidRDefault="009C28F2" w:rsidP="009C28F2">
      <w:pPr>
        <w:pStyle w:val="Heading3"/>
        <w:jc w:val="both"/>
        <w:rPr>
          <w:lang w:val="vi-VN"/>
        </w:rPr>
      </w:pPr>
      <w:r w:rsidRPr="00E75BFD">
        <w:rPr>
          <w:lang w:val="vi-VN"/>
        </w:rPr>
        <w:t> </w:t>
      </w:r>
      <w:r w:rsidRPr="00E75BFD">
        <w:rPr>
          <w:lang w:val="vi-VN"/>
        </w:rPr>
        <w:t xml:space="preserve">3.4.3. </w:t>
      </w:r>
      <w:r w:rsidR="005F61AC" w:rsidRPr="00E75BFD">
        <w:rPr>
          <w:lang w:val="vi-VN"/>
        </w:rPr>
        <w:t>Thực thi Test Script</w:t>
      </w:r>
    </w:p>
    <w:p w14:paraId="005CC251" w14:textId="11F858BD" w:rsidR="005F61AC" w:rsidRPr="00E75BFD" w:rsidRDefault="005F61AC" w:rsidP="00957E81">
      <w:pPr>
        <w:pStyle w:val="ListParagraph"/>
        <w:numPr>
          <w:ilvl w:val="0"/>
          <w:numId w:val="25"/>
        </w:numPr>
        <w:jc w:val="both"/>
        <w:rPr>
          <w:rFonts w:ascii="Times New Roman" w:hAnsi="Times New Roman" w:cs="Times New Roman"/>
          <w:sz w:val="26"/>
          <w:szCs w:val="26"/>
        </w:rPr>
      </w:pPr>
      <w:r w:rsidRPr="00E75BFD">
        <w:rPr>
          <w:rFonts w:ascii="Times New Roman" w:hAnsi="Times New Roman" w:cs="Times New Roman"/>
          <w:sz w:val="26"/>
          <w:szCs w:val="26"/>
        </w:rPr>
        <w:t>Kiểm thử tự động (Automated Testing): Thực thi các script được định nghĩa sẵn cho API endpoints và UI components để đảm bảo việc xác thực nhất quán và có thể lặp lại.</w:t>
      </w:r>
    </w:p>
    <w:p w14:paraId="48A75C98" w14:textId="020CD555" w:rsidR="009C28F2" w:rsidRPr="00E75BFD" w:rsidRDefault="005F61AC" w:rsidP="00957E81">
      <w:pPr>
        <w:pStyle w:val="ListParagraph"/>
        <w:numPr>
          <w:ilvl w:val="0"/>
          <w:numId w:val="25"/>
        </w:numPr>
        <w:jc w:val="both"/>
        <w:rPr>
          <w:rFonts w:ascii="Times New Roman" w:hAnsi="Times New Roman" w:cs="Times New Roman"/>
          <w:sz w:val="26"/>
          <w:szCs w:val="26"/>
        </w:rPr>
      </w:pPr>
      <w:r w:rsidRPr="00E75BFD">
        <w:rPr>
          <w:rFonts w:ascii="Times New Roman" w:hAnsi="Times New Roman" w:cs="Times New Roman"/>
          <w:sz w:val="26"/>
          <w:szCs w:val="26"/>
        </w:rPr>
        <w:t>Kiểm thử thủ công (Manual Testing): Thực hiện kiểm thử thăm dò (exploratory) và xác thực các kịch bản phức tạp mà không thể tự động hóa hoàn toàn</w:t>
      </w:r>
      <w:r w:rsidR="009C28F2" w:rsidRPr="00E75BFD">
        <w:rPr>
          <w:rFonts w:ascii="Times New Roman" w:hAnsi="Times New Roman" w:cs="Times New Roman"/>
          <w:sz w:val="26"/>
          <w:szCs w:val="26"/>
        </w:rPr>
        <w:t>.</w:t>
      </w:r>
    </w:p>
    <w:p w14:paraId="579806D6" w14:textId="4A846B7C" w:rsidR="009C28F2" w:rsidRPr="00E75BFD" w:rsidRDefault="009C28F2" w:rsidP="009C28F2">
      <w:pPr>
        <w:pStyle w:val="Heading3"/>
        <w:jc w:val="both"/>
        <w:rPr>
          <w:lang w:val="vi-VN"/>
        </w:rPr>
      </w:pPr>
      <w:r w:rsidRPr="00E75BFD">
        <w:rPr>
          <w:lang w:val="vi-VN"/>
        </w:rPr>
        <w:t> </w:t>
      </w:r>
      <w:r w:rsidRPr="00E75BFD">
        <w:rPr>
          <w:lang w:val="vi-VN"/>
        </w:rPr>
        <w:t xml:space="preserve">3.4.4. </w:t>
      </w:r>
      <w:r w:rsidR="005F61AC" w:rsidRPr="00E75BFD">
        <w:rPr>
          <w:lang w:val="vi-VN"/>
        </w:rPr>
        <w:t>Tiêu chí kiểm thử</w:t>
      </w:r>
    </w:p>
    <w:p w14:paraId="12A53E81" w14:textId="6D950A7A" w:rsidR="005F61AC" w:rsidRPr="00E75BFD" w:rsidRDefault="005F61AC" w:rsidP="00957E81">
      <w:pPr>
        <w:numPr>
          <w:ilvl w:val="0"/>
          <w:numId w:val="26"/>
        </w:numPr>
        <w:jc w:val="both"/>
        <w:rPr>
          <w:rFonts w:ascii="Times New Roman" w:hAnsi="Times New Roman" w:cs="Times New Roman"/>
          <w:sz w:val="26"/>
          <w:szCs w:val="26"/>
        </w:rPr>
      </w:pPr>
      <w:r w:rsidRPr="00E75BFD">
        <w:rPr>
          <w:rFonts w:ascii="Times New Roman" w:hAnsi="Times New Roman" w:cs="Times New Roman"/>
          <w:sz w:val="26"/>
          <w:szCs w:val="26"/>
        </w:rPr>
        <w:t>Tiêu chí sẵn sàng kiểm thử (Test Readiness Criteria): Môi trường kiểm thử đã được cấu hình đầy đủ và dữ liệu kiểm thử đã được chuẩn bị.</w:t>
      </w:r>
    </w:p>
    <w:p w14:paraId="1A0361B4" w14:textId="218A7A77" w:rsidR="005F61AC" w:rsidRPr="00E75BFD" w:rsidRDefault="005F61AC" w:rsidP="00957E81">
      <w:pPr>
        <w:numPr>
          <w:ilvl w:val="0"/>
          <w:numId w:val="26"/>
        </w:numPr>
        <w:jc w:val="both"/>
        <w:rPr>
          <w:rFonts w:ascii="Times New Roman" w:hAnsi="Times New Roman" w:cs="Times New Roman"/>
          <w:sz w:val="26"/>
          <w:szCs w:val="26"/>
        </w:rPr>
      </w:pPr>
      <w:r w:rsidRPr="00E75BFD">
        <w:rPr>
          <w:rFonts w:ascii="Times New Roman" w:hAnsi="Times New Roman" w:cs="Times New Roman"/>
          <w:sz w:val="26"/>
          <w:szCs w:val="26"/>
        </w:rPr>
        <w:t>Tiêu chí dừng kiểm thử (Test Stop Criteria): Dừng kiểm thử khi tất cả test case theo kế hoạch đã được thực thi hoặc khi các lỗi nghiêm trọng chặn việc kiểm thử tiếp theo.</w:t>
      </w:r>
    </w:p>
    <w:p w14:paraId="2A04318D" w14:textId="4C7FC9C2" w:rsidR="005F61AC" w:rsidRPr="00E75BFD" w:rsidRDefault="005F61AC" w:rsidP="00957E81">
      <w:pPr>
        <w:numPr>
          <w:ilvl w:val="0"/>
          <w:numId w:val="26"/>
        </w:numPr>
        <w:jc w:val="both"/>
        <w:rPr>
          <w:rFonts w:ascii="Times New Roman" w:hAnsi="Times New Roman" w:cs="Times New Roman"/>
          <w:sz w:val="26"/>
          <w:szCs w:val="26"/>
        </w:rPr>
      </w:pPr>
      <w:r w:rsidRPr="00E75BFD">
        <w:rPr>
          <w:rFonts w:ascii="Times New Roman" w:hAnsi="Times New Roman" w:cs="Times New Roman"/>
          <w:sz w:val="26"/>
          <w:szCs w:val="26"/>
        </w:rPr>
        <w:t>Tiêu chí thành công kiểm thử (Test Success Criteria): Tất cả các chức năng quan trọng và chính đều pass mà không còn lỗi mức độ nghiêm trọng cao chưa được xử lý.</w:t>
      </w:r>
    </w:p>
    <w:p w14:paraId="3BF7ED0F" w14:textId="7DEDACDC" w:rsidR="009C28F2" w:rsidRPr="00E75BFD" w:rsidRDefault="005F61AC" w:rsidP="00957E81">
      <w:pPr>
        <w:numPr>
          <w:ilvl w:val="0"/>
          <w:numId w:val="26"/>
        </w:numPr>
        <w:jc w:val="both"/>
        <w:rPr>
          <w:rFonts w:ascii="Times New Roman" w:hAnsi="Times New Roman" w:cs="Times New Roman"/>
          <w:sz w:val="26"/>
          <w:szCs w:val="26"/>
        </w:rPr>
      </w:pPr>
      <w:r w:rsidRPr="00E75BFD">
        <w:rPr>
          <w:rFonts w:ascii="Times New Roman" w:hAnsi="Times New Roman" w:cs="Times New Roman"/>
          <w:sz w:val="26"/>
          <w:szCs w:val="26"/>
        </w:rPr>
        <w:t>Tiêu chí regression test (Regression Test Criteria): Không phát sinh lỗi mới trong các chức năng hiện có trong quá trình kiểm thử lại</w:t>
      </w:r>
      <w:r w:rsidR="009C28F2" w:rsidRPr="00E75BFD">
        <w:rPr>
          <w:rFonts w:ascii="Times New Roman" w:hAnsi="Times New Roman" w:cs="Times New Roman"/>
          <w:sz w:val="26"/>
          <w:szCs w:val="26"/>
        </w:rPr>
        <w:t>.</w:t>
      </w:r>
    </w:p>
    <w:p w14:paraId="314E3270" w14:textId="0D6663CB" w:rsidR="009C28F2" w:rsidRPr="00E75BFD" w:rsidRDefault="009C28F2" w:rsidP="009C28F2">
      <w:pPr>
        <w:pStyle w:val="Heading3"/>
        <w:jc w:val="both"/>
        <w:rPr>
          <w:lang w:val="vi-VN"/>
        </w:rPr>
      </w:pPr>
      <w:r w:rsidRPr="00E75BFD">
        <w:rPr>
          <w:lang w:val="vi-VN"/>
        </w:rPr>
        <w:lastRenderedPageBreak/>
        <w:t> </w:t>
      </w:r>
      <w:r w:rsidRPr="00E75BFD">
        <w:rPr>
          <w:lang w:val="vi-VN"/>
        </w:rPr>
        <w:t xml:space="preserve">3.4.5. </w:t>
      </w:r>
      <w:r w:rsidR="005F61AC" w:rsidRPr="00E75BFD">
        <w:rPr>
          <w:lang w:val="vi-VN"/>
        </w:rPr>
        <w:t>Công cụ kiểm thử và Framework tự động hóa</w:t>
      </w:r>
    </w:p>
    <w:p w14:paraId="00659128" w14:textId="071B3350" w:rsidR="005F61AC" w:rsidRPr="00E75BFD" w:rsidRDefault="005F61AC" w:rsidP="00957E81">
      <w:pPr>
        <w:pStyle w:val="ListParagraph"/>
        <w:numPr>
          <w:ilvl w:val="0"/>
          <w:numId w:val="27"/>
        </w:numPr>
        <w:jc w:val="both"/>
        <w:rPr>
          <w:rFonts w:ascii="Times New Roman" w:hAnsi="Times New Roman" w:cs="Times New Roman"/>
          <w:sz w:val="26"/>
          <w:szCs w:val="26"/>
        </w:rPr>
      </w:pPr>
      <w:r w:rsidRPr="00E75BFD">
        <w:rPr>
          <w:rFonts w:ascii="Times New Roman" w:hAnsi="Times New Roman" w:cs="Times New Roman"/>
          <w:sz w:val="26"/>
          <w:szCs w:val="26"/>
        </w:rPr>
        <w:t>Postman: Kiểm thử và xác thực API.</w:t>
      </w:r>
    </w:p>
    <w:p w14:paraId="324EDE8E" w14:textId="60281535" w:rsidR="005F61AC" w:rsidRPr="00E75BFD" w:rsidRDefault="005F61AC" w:rsidP="00957E81">
      <w:pPr>
        <w:pStyle w:val="ListParagraph"/>
        <w:numPr>
          <w:ilvl w:val="0"/>
          <w:numId w:val="27"/>
        </w:numPr>
        <w:jc w:val="both"/>
        <w:rPr>
          <w:rFonts w:ascii="Times New Roman" w:hAnsi="Times New Roman" w:cs="Times New Roman"/>
          <w:sz w:val="26"/>
          <w:szCs w:val="26"/>
        </w:rPr>
      </w:pPr>
      <w:r w:rsidRPr="00E75BFD">
        <w:rPr>
          <w:rFonts w:ascii="Times New Roman" w:hAnsi="Times New Roman" w:cs="Times New Roman"/>
          <w:sz w:val="26"/>
          <w:szCs w:val="26"/>
        </w:rPr>
        <w:t>Jest: Unit test cho logic backend.</w:t>
      </w:r>
    </w:p>
    <w:p w14:paraId="633B7245" w14:textId="16C438B5" w:rsidR="005F61AC" w:rsidRPr="00E75BFD" w:rsidRDefault="005F61AC" w:rsidP="00957E81">
      <w:pPr>
        <w:pStyle w:val="ListParagraph"/>
        <w:numPr>
          <w:ilvl w:val="0"/>
          <w:numId w:val="27"/>
        </w:numPr>
        <w:jc w:val="both"/>
        <w:rPr>
          <w:rFonts w:ascii="Times New Roman" w:hAnsi="Times New Roman" w:cs="Times New Roman"/>
          <w:sz w:val="26"/>
          <w:szCs w:val="26"/>
        </w:rPr>
      </w:pPr>
      <w:r w:rsidRPr="00E75BFD">
        <w:rPr>
          <w:rFonts w:ascii="Times New Roman" w:hAnsi="Times New Roman" w:cs="Times New Roman"/>
          <w:sz w:val="26"/>
          <w:szCs w:val="26"/>
        </w:rPr>
        <w:t>Cypress: Kiểm thử end-to-end cho các luồng frontend.</w:t>
      </w:r>
    </w:p>
    <w:p w14:paraId="42E8D1DA" w14:textId="7A9B9A74" w:rsidR="009C28F2" w:rsidRPr="00E75BFD" w:rsidRDefault="005F61AC" w:rsidP="00957E81">
      <w:pPr>
        <w:pStyle w:val="ListParagraph"/>
        <w:numPr>
          <w:ilvl w:val="0"/>
          <w:numId w:val="27"/>
        </w:numPr>
        <w:jc w:val="both"/>
        <w:rPr>
          <w:rFonts w:ascii="Times New Roman" w:hAnsi="Times New Roman" w:cs="Times New Roman"/>
          <w:sz w:val="26"/>
          <w:szCs w:val="26"/>
        </w:rPr>
      </w:pPr>
      <w:r w:rsidRPr="00E75BFD">
        <w:rPr>
          <w:rFonts w:ascii="Times New Roman" w:hAnsi="Times New Roman" w:cs="Times New Roman"/>
          <w:sz w:val="26"/>
          <w:szCs w:val="26"/>
        </w:rPr>
        <w:t>JMeter: Kiểm thử hiệu năng, tải và stress</w:t>
      </w:r>
      <w:r w:rsidR="009C28F2" w:rsidRPr="00E75BFD">
        <w:rPr>
          <w:rFonts w:ascii="Times New Roman" w:hAnsi="Times New Roman" w:cs="Times New Roman"/>
          <w:sz w:val="26"/>
          <w:szCs w:val="26"/>
        </w:rPr>
        <w:t>.</w:t>
      </w:r>
    </w:p>
    <w:p w14:paraId="78C76152" w14:textId="70810B1C" w:rsidR="009C28F2" w:rsidRPr="00E75BFD" w:rsidRDefault="009C28F2" w:rsidP="009C28F2">
      <w:pPr>
        <w:pStyle w:val="Heading2"/>
        <w:jc w:val="both"/>
        <w:rPr>
          <w:lang w:val="vi-VN"/>
        </w:rPr>
      </w:pPr>
      <w:r w:rsidRPr="00E75BFD">
        <w:rPr>
          <w:lang w:val="vi-VN"/>
        </w:rPr>
        <w:t xml:space="preserve">3.5. </w:t>
      </w:r>
      <w:r w:rsidR="005F61AC" w:rsidRPr="00E75BFD">
        <w:rPr>
          <w:lang w:val="vi-VN"/>
        </w:rPr>
        <w:t>Môi trường &amp; nguồn lực kiểm thử</w:t>
      </w:r>
    </w:p>
    <w:p w14:paraId="13ED91C9" w14:textId="6FA3FD12" w:rsidR="009C28F2" w:rsidRPr="00E75BFD" w:rsidRDefault="009C28F2" w:rsidP="009C28F2">
      <w:pPr>
        <w:pStyle w:val="Heading3"/>
        <w:jc w:val="both"/>
        <w:rPr>
          <w:lang w:val="vi-VN"/>
        </w:rPr>
      </w:pPr>
      <w:r w:rsidRPr="00E75BFD">
        <w:rPr>
          <w:lang w:val="vi-VN"/>
        </w:rPr>
        <w:t> </w:t>
      </w:r>
      <w:r w:rsidRPr="00E75BFD">
        <w:rPr>
          <w:lang w:val="vi-VN"/>
        </w:rPr>
        <w:t xml:space="preserve">3.5.1. </w:t>
      </w:r>
      <w:r w:rsidR="005F61AC" w:rsidRPr="00E75BFD">
        <w:rPr>
          <w:lang w:val="vi-VN"/>
        </w:rPr>
        <w:t>Yêu cầu phần cứng</w:t>
      </w:r>
    </w:p>
    <w:p w14:paraId="673660DA" w14:textId="3B86DC4D" w:rsidR="005F61AC" w:rsidRPr="00E75BFD" w:rsidRDefault="005F61AC" w:rsidP="00957E81">
      <w:pPr>
        <w:pStyle w:val="ListParagraph"/>
        <w:numPr>
          <w:ilvl w:val="0"/>
          <w:numId w:val="28"/>
        </w:numPr>
        <w:jc w:val="both"/>
        <w:rPr>
          <w:rFonts w:ascii="Times New Roman" w:hAnsi="Times New Roman" w:cs="Times New Roman"/>
          <w:sz w:val="26"/>
          <w:szCs w:val="26"/>
        </w:rPr>
      </w:pPr>
      <w:r w:rsidRPr="00E75BFD">
        <w:rPr>
          <w:rFonts w:ascii="Times New Roman" w:hAnsi="Times New Roman" w:cs="Times New Roman"/>
          <w:sz w:val="26"/>
          <w:szCs w:val="26"/>
        </w:rPr>
        <w:t>Máy phát triển có tối thiểu 8GB RAM và 2 CPU cores.</w:t>
      </w:r>
    </w:p>
    <w:p w14:paraId="0D1D806F" w14:textId="2C2E6EA0" w:rsidR="009C28F2" w:rsidRPr="00E75BFD" w:rsidRDefault="005F61AC" w:rsidP="00957E81">
      <w:pPr>
        <w:pStyle w:val="ListParagraph"/>
        <w:numPr>
          <w:ilvl w:val="0"/>
          <w:numId w:val="28"/>
        </w:numPr>
        <w:jc w:val="both"/>
        <w:rPr>
          <w:rFonts w:ascii="Times New Roman" w:hAnsi="Times New Roman" w:cs="Times New Roman"/>
          <w:sz w:val="26"/>
          <w:szCs w:val="26"/>
        </w:rPr>
      </w:pPr>
      <w:r w:rsidRPr="00E75BFD">
        <w:rPr>
          <w:rFonts w:ascii="Times New Roman" w:hAnsi="Times New Roman" w:cs="Times New Roman"/>
          <w:sz w:val="26"/>
          <w:szCs w:val="26"/>
        </w:rPr>
        <w:t>Có quyền truy cập vào server staging với cấu hình tương tự production</w:t>
      </w:r>
      <w:r w:rsidR="009C28F2" w:rsidRPr="00E75BFD">
        <w:rPr>
          <w:rFonts w:ascii="Times New Roman" w:hAnsi="Times New Roman" w:cs="Times New Roman"/>
          <w:sz w:val="26"/>
          <w:szCs w:val="26"/>
        </w:rPr>
        <w:t>.</w:t>
      </w:r>
    </w:p>
    <w:p w14:paraId="3FD4D5A7" w14:textId="235ED693" w:rsidR="009C28F2" w:rsidRPr="00E75BFD" w:rsidRDefault="009C28F2" w:rsidP="009C28F2">
      <w:pPr>
        <w:pStyle w:val="Heading3"/>
        <w:jc w:val="both"/>
        <w:rPr>
          <w:lang w:val="vi-VN"/>
        </w:rPr>
      </w:pPr>
      <w:r w:rsidRPr="00E75BFD">
        <w:rPr>
          <w:lang w:val="vi-VN"/>
        </w:rPr>
        <w:t> </w:t>
      </w:r>
      <w:r w:rsidRPr="00E75BFD">
        <w:rPr>
          <w:lang w:val="vi-VN"/>
        </w:rPr>
        <w:t xml:space="preserve">3.5.2. </w:t>
      </w:r>
      <w:r w:rsidR="005F61AC" w:rsidRPr="00E75BFD">
        <w:rPr>
          <w:lang w:val="vi-VN"/>
        </w:rPr>
        <w:t>Yêu cầu phần mềm</w:t>
      </w:r>
    </w:p>
    <w:p w14:paraId="4630DA20" w14:textId="4823ED4E" w:rsidR="005F61AC" w:rsidRPr="00E75BFD" w:rsidRDefault="005F61AC" w:rsidP="00957E81">
      <w:pPr>
        <w:pStyle w:val="ListParagraph"/>
        <w:numPr>
          <w:ilvl w:val="0"/>
          <w:numId w:val="29"/>
        </w:numPr>
        <w:jc w:val="both"/>
        <w:rPr>
          <w:rFonts w:ascii="Times New Roman" w:hAnsi="Times New Roman" w:cs="Times New Roman"/>
          <w:sz w:val="26"/>
          <w:szCs w:val="26"/>
        </w:rPr>
      </w:pPr>
      <w:r w:rsidRPr="00E75BFD">
        <w:rPr>
          <w:rFonts w:ascii="Times New Roman" w:hAnsi="Times New Roman" w:cs="Times New Roman"/>
          <w:sz w:val="26"/>
          <w:szCs w:val="26"/>
        </w:rPr>
        <w:t>Node.js, MongoDB, React và các phụ thuộc liên quan.</w:t>
      </w:r>
    </w:p>
    <w:p w14:paraId="3E2EF00D" w14:textId="5B2CD717" w:rsidR="009C28F2" w:rsidRPr="00E75BFD" w:rsidRDefault="005F61AC" w:rsidP="00957E81">
      <w:pPr>
        <w:pStyle w:val="ListParagraph"/>
        <w:numPr>
          <w:ilvl w:val="0"/>
          <w:numId w:val="29"/>
        </w:numPr>
        <w:jc w:val="both"/>
        <w:rPr>
          <w:rFonts w:ascii="Times New Roman" w:hAnsi="Times New Roman" w:cs="Times New Roman"/>
          <w:sz w:val="26"/>
          <w:szCs w:val="26"/>
        </w:rPr>
      </w:pPr>
      <w:r w:rsidRPr="00E75BFD">
        <w:rPr>
          <w:rFonts w:ascii="Times New Roman" w:hAnsi="Times New Roman" w:cs="Times New Roman"/>
          <w:sz w:val="26"/>
          <w:szCs w:val="26"/>
        </w:rPr>
        <w:t>Công cụ kiểm thử: Postman, Jest, Cypress, JMeter</w:t>
      </w:r>
      <w:r w:rsidR="009C28F2" w:rsidRPr="00E75BFD">
        <w:rPr>
          <w:rFonts w:ascii="Times New Roman" w:hAnsi="Times New Roman" w:cs="Times New Roman"/>
          <w:sz w:val="26"/>
          <w:szCs w:val="26"/>
        </w:rPr>
        <w:t>.</w:t>
      </w:r>
    </w:p>
    <w:p w14:paraId="29BBF033" w14:textId="0951C887" w:rsidR="009C28F2" w:rsidRPr="00E75BFD" w:rsidRDefault="009C28F2" w:rsidP="009C28F2">
      <w:pPr>
        <w:pStyle w:val="Heading3"/>
        <w:jc w:val="both"/>
        <w:rPr>
          <w:lang w:val="vi-VN"/>
        </w:rPr>
      </w:pPr>
      <w:r w:rsidRPr="00E75BFD">
        <w:rPr>
          <w:lang w:val="vi-VN"/>
        </w:rPr>
        <w:t> </w:t>
      </w:r>
      <w:r w:rsidRPr="00E75BFD">
        <w:rPr>
          <w:lang w:val="vi-VN"/>
        </w:rPr>
        <w:t xml:space="preserve">3.5.3. </w:t>
      </w:r>
      <w:r w:rsidR="005F61AC" w:rsidRPr="00E75BFD">
        <w:rPr>
          <w:lang w:val="vi-VN"/>
        </w:rPr>
        <w:t xml:space="preserve">Thiết lập hạ tầng </w:t>
      </w:r>
    </w:p>
    <w:p w14:paraId="2494D698" w14:textId="171ED6D5" w:rsidR="005F61AC" w:rsidRPr="00E75BFD" w:rsidRDefault="005F61AC" w:rsidP="00957E81">
      <w:pPr>
        <w:pStyle w:val="ListParagraph"/>
        <w:numPr>
          <w:ilvl w:val="0"/>
          <w:numId w:val="30"/>
        </w:numPr>
        <w:jc w:val="both"/>
        <w:rPr>
          <w:rFonts w:ascii="Times New Roman" w:hAnsi="Times New Roman" w:cs="Times New Roman"/>
          <w:sz w:val="26"/>
          <w:szCs w:val="26"/>
        </w:rPr>
      </w:pPr>
      <w:r w:rsidRPr="00E75BFD">
        <w:rPr>
          <w:rFonts w:ascii="Times New Roman" w:hAnsi="Times New Roman" w:cs="Times New Roman"/>
          <w:sz w:val="26"/>
          <w:szCs w:val="26"/>
        </w:rPr>
        <w:t>Môi trường phát triển local sử dụng Docker hoặc máy ảo.</w:t>
      </w:r>
    </w:p>
    <w:p w14:paraId="0FF1E9FB" w14:textId="7CF93E89" w:rsidR="009C28F2" w:rsidRPr="00E75BFD" w:rsidRDefault="005F61AC" w:rsidP="00957E81">
      <w:pPr>
        <w:pStyle w:val="ListParagraph"/>
        <w:numPr>
          <w:ilvl w:val="0"/>
          <w:numId w:val="30"/>
        </w:numPr>
        <w:jc w:val="both"/>
        <w:rPr>
          <w:rFonts w:ascii="Times New Roman" w:hAnsi="Times New Roman" w:cs="Times New Roman"/>
          <w:sz w:val="26"/>
          <w:szCs w:val="26"/>
        </w:rPr>
      </w:pPr>
      <w:r w:rsidRPr="00E75BFD">
        <w:rPr>
          <w:rFonts w:ascii="Times New Roman" w:hAnsi="Times New Roman" w:cs="Times New Roman"/>
          <w:sz w:val="26"/>
          <w:szCs w:val="26"/>
        </w:rPr>
        <w:t>Môi trường staging mô phỏng thiết lập production</w:t>
      </w:r>
      <w:r w:rsidR="009C28F2" w:rsidRPr="00E75BFD">
        <w:rPr>
          <w:rFonts w:ascii="Times New Roman" w:hAnsi="Times New Roman" w:cs="Times New Roman"/>
          <w:sz w:val="26"/>
          <w:szCs w:val="26"/>
        </w:rPr>
        <w:t>.</w:t>
      </w:r>
    </w:p>
    <w:p w14:paraId="4EA9F8F5" w14:textId="745FBF7E" w:rsidR="009C28F2" w:rsidRPr="00E75BFD" w:rsidRDefault="009C28F2" w:rsidP="009C28F2">
      <w:pPr>
        <w:pStyle w:val="Heading3"/>
        <w:jc w:val="both"/>
        <w:rPr>
          <w:lang w:val="vi-VN"/>
        </w:rPr>
      </w:pPr>
      <w:r w:rsidRPr="00E75BFD">
        <w:rPr>
          <w:lang w:val="vi-VN"/>
        </w:rPr>
        <w:t> </w:t>
      </w:r>
      <w:r w:rsidRPr="00E75BFD">
        <w:rPr>
          <w:lang w:val="vi-VN"/>
        </w:rPr>
        <w:t xml:space="preserve">3.5.4. </w:t>
      </w:r>
      <w:r w:rsidR="005F61AC" w:rsidRPr="00E75BFD">
        <w:rPr>
          <w:lang w:val="vi-VN"/>
        </w:rPr>
        <w:t>Nhân sự</w:t>
      </w:r>
    </w:p>
    <w:p w14:paraId="69C0A060" w14:textId="77777777" w:rsidR="009C28F2" w:rsidRPr="00E75BFD" w:rsidRDefault="009C28F2" w:rsidP="00957E81">
      <w:pPr>
        <w:pStyle w:val="ListParagraph"/>
        <w:numPr>
          <w:ilvl w:val="0"/>
          <w:numId w:val="31"/>
        </w:numPr>
        <w:jc w:val="both"/>
        <w:rPr>
          <w:rFonts w:ascii="Times New Roman" w:hAnsi="Times New Roman" w:cs="Times New Roman"/>
          <w:sz w:val="26"/>
          <w:szCs w:val="26"/>
        </w:rPr>
      </w:pPr>
      <w:r w:rsidRPr="00E75BFD">
        <w:rPr>
          <w:rFonts w:ascii="Times New Roman" w:hAnsi="Times New Roman" w:cs="Times New Roman"/>
          <w:sz w:val="26"/>
          <w:szCs w:val="26"/>
        </w:rPr>
        <w:t>1 Testers</w:t>
      </w:r>
    </w:p>
    <w:p w14:paraId="1DD566C2" w14:textId="77777777" w:rsidR="009C28F2" w:rsidRPr="00E75BFD" w:rsidRDefault="009C28F2" w:rsidP="00957E81">
      <w:pPr>
        <w:pStyle w:val="ListParagraph"/>
        <w:numPr>
          <w:ilvl w:val="0"/>
          <w:numId w:val="31"/>
        </w:numPr>
        <w:jc w:val="both"/>
        <w:rPr>
          <w:rFonts w:ascii="Times New Roman" w:hAnsi="Times New Roman" w:cs="Times New Roman"/>
          <w:sz w:val="26"/>
          <w:szCs w:val="26"/>
        </w:rPr>
      </w:pPr>
      <w:r w:rsidRPr="00E75BFD">
        <w:rPr>
          <w:rFonts w:ascii="Times New Roman" w:hAnsi="Times New Roman" w:cs="Times New Roman"/>
          <w:sz w:val="26"/>
          <w:szCs w:val="26"/>
        </w:rPr>
        <w:t>1 Developers</w:t>
      </w:r>
    </w:p>
    <w:p w14:paraId="1ED3D8D3" w14:textId="77777777" w:rsidR="009C28F2" w:rsidRPr="00E75BFD" w:rsidRDefault="009C28F2" w:rsidP="00957E81">
      <w:pPr>
        <w:pStyle w:val="ListParagraph"/>
        <w:numPr>
          <w:ilvl w:val="0"/>
          <w:numId w:val="31"/>
        </w:numPr>
        <w:jc w:val="both"/>
        <w:rPr>
          <w:rFonts w:ascii="Times New Roman" w:hAnsi="Times New Roman" w:cs="Times New Roman"/>
          <w:sz w:val="26"/>
          <w:szCs w:val="26"/>
        </w:rPr>
      </w:pPr>
      <w:r w:rsidRPr="00E75BFD">
        <w:rPr>
          <w:rFonts w:ascii="Times New Roman" w:hAnsi="Times New Roman" w:cs="Times New Roman"/>
          <w:sz w:val="26"/>
          <w:szCs w:val="26"/>
        </w:rPr>
        <w:t>1 Project Manager</w:t>
      </w:r>
    </w:p>
    <w:p w14:paraId="4031E0E8" w14:textId="32E5C622" w:rsidR="009C28F2" w:rsidRPr="00E75BFD" w:rsidRDefault="009C28F2" w:rsidP="009C28F2">
      <w:pPr>
        <w:pStyle w:val="Heading3"/>
        <w:ind w:firstLine="360"/>
        <w:jc w:val="both"/>
        <w:rPr>
          <w:lang w:val="vi-VN"/>
        </w:rPr>
      </w:pPr>
      <w:r w:rsidRPr="00E75BFD">
        <w:rPr>
          <w:lang w:val="vi-VN"/>
        </w:rPr>
        <w:t xml:space="preserve">3.5.5. </w:t>
      </w:r>
      <w:r w:rsidR="005F61AC" w:rsidRPr="00E75BFD">
        <w:rPr>
          <w:lang w:val="vi-VN"/>
        </w:rPr>
        <w:t>Quản lý kiểm thử &amp; vai trò</w:t>
      </w:r>
    </w:p>
    <w:p w14:paraId="3A0533F8" w14:textId="3D44FDEB" w:rsidR="005F61AC" w:rsidRPr="00E75BFD" w:rsidRDefault="005F61AC" w:rsidP="00957E81">
      <w:pPr>
        <w:pStyle w:val="ListParagraph"/>
        <w:numPr>
          <w:ilvl w:val="0"/>
          <w:numId w:val="32"/>
        </w:numPr>
        <w:jc w:val="both"/>
        <w:rPr>
          <w:rFonts w:ascii="Times New Roman" w:hAnsi="Times New Roman" w:cs="Times New Roman"/>
          <w:sz w:val="26"/>
          <w:szCs w:val="26"/>
        </w:rPr>
      </w:pPr>
      <w:r w:rsidRPr="00E75BFD">
        <w:rPr>
          <w:rFonts w:ascii="Times New Roman" w:hAnsi="Times New Roman" w:cs="Times New Roman"/>
          <w:sz w:val="26"/>
          <w:szCs w:val="26"/>
        </w:rPr>
        <w:t>Theo dõi lỗi (Defect Tracking): Sử dụng GitHub Issues hoặc bất kỳ công cụ tracking nào để ghi nhận, theo dõi và ưu tiên lỗi.</w:t>
      </w:r>
    </w:p>
    <w:p w14:paraId="5847FE7D" w14:textId="3CC04552" w:rsidR="005F61AC" w:rsidRPr="00E75BFD" w:rsidRDefault="005F61AC" w:rsidP="00957E81">
      <w:pPr>
        <w:pStyle w:val="ListParagraph"/>
        <w:numPr>
          <w:ilvl w:val="0"/>
          <w:numId w:val="32"/>
        </w:numPr>
        <w:jc w:val="both"/>
        <w:rPr>
          <w:rFonts w:ascii="Times New Roman" w:hAnsi="Times New Roman" w:cs="Times New Roman"/>
          <w:sz w:val="26"/>
          <w:szCs w:val="26"/>
        </w:rPr>
      </w:pPr>
      <w:r w:rsidRPr="00E75BFD">
        <w:rPr>
          <w:rFonts w:ascii="Times New Roman" w:hAnsi="Times New Roman" w:cs="Times New Roman"/>
          <w:sz w:val="26"/>
          <w:szCs w:val="26"/>
        </w:rPr>
        <w:t>Giao tiếp &amp; cộng tác (Communication &amp; Collaboration): Các thành viên trao đổi thường xuyên qua công cụ dự án hoặc email để phối hợp hoạt động kiểm thử.</w:t>
      </w:r>
    </w:p>
    <w:p w14:paraId="22129163" w14:textId="7A347587" w:rsidR="005F61AC" w:rsidRPr="00E75BFD" w:rsidRDefault="005F61AC" w:rsidP="00957E81">
      <w:pPr>
        <w:pStyle w:val="ListParagraph"/>
        <w:numPr>
          <w:ilvl w:val="0"/>
          <w:numId w:val="32"/>
        </w:numPr>
        <w:jc w:val="both"/>
        <w:rPr>
          <w:rFonts w:ascii="Times New Roman" w:hAnsi="Times New Roman" w:cs="Times New Roman"/>
          <w:sz w:val="26"/>
          <w:szCs w:val="26"/>
        </w:rPr>
      </w:pPr>
      <w:r w:rsidRPr="00E75BFD">
        <w:rPr>
          <w:rFonts w:ascii="Times New Roman" w:hAnsi="Times New Roman" w:cs="Times New Roman"/>
          <w:sz w:val="26"/>
          <w:szCs w:val="26"/>
        </w:rPr>
        <w:t>Định nghĩa vai trò (Role Definition): Phân công rõ trách nhiệm cho tester, developer và người phụ trách dự án để tinh gọn quy trình kiểm thử và đảm bảo xử lý vấn đề đúng hạn.</w:t>
      </w:r>
    </w:p>
    <w:p w14:paraId="5CED5AD0" w14:textId="3D60358B" w:rsidR="009C28F2" w:rsidRPr="00E75BFD" w:rsidRDefault="005F61AC" w:rsidP="00957E81">
      <w:pPr>
        <w:pStyle w:val="ListParagraph"/>
        <w:numPr>
          <w:ilvl w:val="0"/>
          <w:numId w:val="32"/>
        </w:numPr>
        <w:jc w:val="both"/>
        <w:rPr>
          <w:rFonts w:ascii="Times New Roman" w:hAnsi="Times New Roman" w:cs="Times New Roman"/>
          <w:sz w:val="26"/>
          <w:szCs w:val="26"/>
        </w:rPr>
      </w:pPr>
      <w:r w:rsidRPr="00E75BFD">
        <w:rPr>
          <w:rFonts w:ascii="Times New Roman" w:hAnsi="Times New Roman" w:cs="Times New Roman"/>
          <w:sz w:val="26"/>
          <w:szCs w:val="26"/>
        </w:rPr>
        <w:t>Báo cáo (Reporting): Duy trì một kho tổng hợp trung tâm cho tiến độ kiểm thử, báo cáo lỗi và trạng thái tổng quan để phục vụ việc quản lý và đánh giá</w:t>
      </w:r>
      <w:r w:rsidR="009C28F2" w:rsidRPr="00E75BFD">
        <w:rPr>
          <w:rFonts w:ascii="Times New Roman" w:hAnsi="Times New Roman" w:cs="Times New Roman"/>
          <w:sz w:val="26"/>
          <w:szCs w:val="26"/>
        </w:rPr>
        <w:t>.</w:t>
      </w:r>
    </w:p>
    <w:p w14:paraId="18C1C51E" w14:textId="20D97542" w:rsidR="009C28F2" w:rsidRPr="00E75BFD" w:rsidRDefault="009C28F2" w:rsidP="009C28F2">
      <w:pPr>
        <w:pStyle w:val="Heading2"/>
        <w:rPr>
          <w:lang w:val="vi-VN"/>
        </w:rPr>
      </w:pPr>
      <w:r w:rsidRPr="00E75BFD">
        <w:rPr>
          <w:lang w:val="vi-VN"/>
        </w:rPr>
        <w:t xml:space="preserve">3.6. </w:t>
      </w:r>
      <w:r w:rsidR="00E33B17" w:rsidRPr="00E75BFD">
        <w:rPr>
          <w:lang w:val="vi-VN"/>
        </w:rPr>
        <w:t>Thực thi kiểm thử &amp; các mốc</w:t>
      </w:r>
    </w:p>
    <w:p w14:paraId="5CB3C46C" w14:textId="7C57339F" w:rsidR="009C28F2" w:rsidRPr="00E75BFD" w:rsidRDefault="009C28F2" w:rsidP="009C28F2">
      <w:pPr>
        <w:pStyle w:val="Heading3"/>
        <w:rPr>
          <w:lang w:val="vi-VN"/>
        </w:rPr>
      </w:pPr>
      <w:r w:rsidRPr="00E75BFD">
        <w:rPr>
          <w:lang w:val="vi-VN"/>
        </w:rPr>
        <w:t> </w:t>
      </w:r>
      <w:r w:rsidRPr="00E75BFD">
        <w:rPr>
          <w:lang w:val="vi-VN"/>
        </w:rPr>
        <w:t xml:space="preserve">3.6.1. </w:t>
      </w:r>
      <w:r w:rsidR="00E33B17" w:rsidRPr="00E75BFD">
        <w:rPr>
          <w:lang w:val="vi-VN"/>
        </w:rPr>
        <w:t>Các giai đoạn và lịch kiểm thử</w:t>
      </w:r>
    </w:p>
    <w:tbl>
      <w:tblPr>
        <w:tblStyle w:val="PlainTable1"/>
        <w:tblW w:w="0" w:type="auto"/>
        <w:jc w:val="center"/>
        <w:tblLook w:val="04A0" w:firstRow="1" w:lastRow="0" w:firstColumn="1" w:lastColumn="0" w:noHBand="0" w:noVBand="1"/>
      </w:tblPr>
      <w:tblGrid>
        <w:gridCol w:w="1502"/>
        <w:gridCol w:w="2830"/>
        <w:gridCol w:w="1856"/>
      </w:tblGrid>
      <w:tr w:rsidR="00E33B17" w:rsidRPr="00E75BFD" w14:paraId="4DC9B702" w14:textId="77777777" w:rsidTr="00E33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62D1EF" w14:textId="77777777" w:rsidR="00E33B17" w:rsidRPr="00E75BFD" w:rsidRDefault="00E33B17" w:rsidP="00E33B17">
            <w:pPr>
              <w:pStyle w:val="NoSpacing"/>
              <w:rPr>
                <w:rFonts w:ascii="Times New Roman" w:hAnsi="Times New Roman" w:cs="Times New Roman"/>
                <w:sz w:val="26"/>
                <w:szCs w:val="26"/>
              </w:rPr>
            </w:pPr>
            <w:r w:rsidRPr="00E75BFD">
              <w:rPr>
                <w:rFonts w:ascii="Times New Roman" w:hAnsi="Times New Roman" w:cs="Times New Roman"/>
                <w:sz w:val="26"/>
                <w:szCs w:val="26"/>
              </w:rPr>
              <w:t>Giai đoạn</w:t>
            </w:r>
          </w:p>
        </w:tc>
        <w:tc>
          <w:tcPr>
            <w:tcW w:w="0" w:type="auto"/>
            <w:hideMark/>
          </w:tcPr>
          <w:p w14:paraId="0D1CBCE8" w14:textId="77777777" w:rsidR="00E33B17" w:rsidRPr="00E75BFD" w:rsidRDefault="00E33B17" w:rsidP="00E33B17">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Mô tả</w:t>
            </w:r>
          </w:p>
        </w:tc>
        <w:tc>
          <w:tcPr>
            <w:tcW w:w="0" w:type="auto"/>
            <w:hideMark/>
          </w:tcPr>
          <w:p w14:paraId="2287C628" w14:textId="77777777" w:rsidR="00E33B17" w:rsidRPr="00E75BFD" w:rsidRDefault="00E33B17" w:rsidP="00E33B17">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Lịch / Hạn</w:t>
            </w:r>
          </w:p>
        </w:tc>
      </w:tr>
      <w:tr w:rsidR="00E33B17" w:rsidRPr="00E75BFD" w14:paraId="657304AF" w14:textId="77777777" w:rsidTr="00E33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7EB6B2" w14:textId="77777777" w:rsidR="00E33B17" w:rsidRPr="00E75BFD" w:rsidRDefault="00E33B17" w:rsidP="00E33B17">
            <w:pPr>
              <w:pStyle w:val="NoSpacing"/>
              <w:rPr>
                <w:rFonts w:ascii="Times New Roman" w:hAnsi="Times New Roman" w:cs="Times New Roman"/>
                <w:sz w:val="26"/>
                <w:szCs w:val="26"/>
              </w:rPr>
            </w:pPr>
            <w:r w:rsidRPr="00E75BFD">
              <w:rPr>
                <w:rFonts w:ascii="Times New Roman" w:hAnsi="Times New Roman" w:cs="Times New Roman"/>
                <w:sz w:val="26"/>
                <w:szCs w:val="26"/>
              </w:rPr>
              <w:t>Giai đoạn 1</w:t>
            </w:r>
          </w:p>
        </w:tc>
        <w:tc>
          <w:tcPr>
            <w:tcW w:w="0" w:type="auto"/>
            <w:hideMark/>
          </w:tcPr>
          <w:p w14:paraId="6E33A4E0" w14:textId="77777777" w:rsidR="00E33B17" w:rsidRPr="00E75BFD" w:rsidRDefault="00E33B17" w:rsidP="00E33B17">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Unit Testing</w:t>
            </w:r>
          </w:p>
        </w:tc>
        <w:tc>
          <w:tcPr>
            <w:tcW w:w="0" w:type="auto"/>
            <w:hideMark/>
          </w:tcPr>
          <w:p w14:paraId="4E4919E3" w14:textId="77777777" w:rsidR="00E33B17" w:rsidRPr="00E75BFD" w:rsidRDefault="00E33B17" w:rsidP="00E33B17">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Tuần 8, 9, 10</w:t>
            </w:r>
          </w:p>
        </w:tc>
      </w:tr>
      <w:tr w:rsidR="00E33B17" w:rsidRPr="00E75BFD" w14:paraId="159480FD" w14:textId="77777777" w:rsidTr="00E33B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87AB02" w14:textId="77777777" w:rsidR="00E33B17" w:rsidRPr="00E75BFD" w:rsidRDefault="00E33B17" w:rsidP="00E33B17">
            <w:pPr>
              <w:pStyle w:val="NoSpacing"/>
              <w:rPr>
                <w:rFonts w:ascii="Times New Roman" w:hAnsi="Times New Roman" w:cs="Times New Roman"/>
                <w:sz w:val="26"/>
                <w:szCs w:val="26"/>
              </w:rPr>
            </w:pPr>
            <w:r w:rsidRPr="00E75BFD">
              <w:rPr>
                <w:rFonts w:ascii="Times New Roman" w:hAnsi="Times New Roman" w:cs="Times New Roman"/>
                <w:sz w:val="26"/>
                <w:szCs w:val="26"/>
              </w:rPr>
              <w:t>Giai đoạn 2</w:t>
            </w:r>
          </w:p>
        </w:tc>
        <w:tc>
          <w:tcPr>
            <w:tcW w:w="0" w:type="auto"/>
            <w:hideMark/>
          </w:tcPr>
          <w:p w14:paraId="57B821C0" w14:textId="77777777" w:rsidR="00E33B17" w:rsidRPr="00E75BFD" w:rsidRDefault="00E33B17" w:rsidP="00E33B17">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Integration Testing</w:t>
            </w:r>
          </w:p>
        </w:tc>
        <w:tc>
          <w:tcPr>
            <w:tcW w:w="0" w:type="auto"/>
            <w:hideMark/>
          </w:tcPr>
          <w:p w14:paraId="4DF39B2A" w14:textId="77777777" w:rsidR="00E33B17" w:rsidRPr="00E75BFD" w:rsidRDefault="00E33B17" w:rsidP="00E33B17">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Tuần 9, 10, 11</w:t>
            </w:r>
          </w:p>
        </w:tc>
      </w:tr>
      <w:tr w:rsidR="00E33B17" w:rsidRPr="00E75BFD" w14:paraId="54F0B972" w14:textId="77777777" w:rsidTr="00E33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251E82" w14:textId="77777777" w:rsidR="00E33B17" w:rsidRPr="00E75BFD" w:rsidRDefault="00E33B17" w:rsidP="00E33B17">
            <w:pPr>
              <w:pStyle w:val="NoSpacing"/>
              <w:rPr>
                <w:rFonts w:ascii="Times New Roman" w:hAnsi="Times New Roman" w:cs="Times New Roman"/>
                <w:sz w:val="26"/>
                <w:szCs w:val="26"/>
              </w:rPr>
            </w:pPr>
            <w:r w:rsidRPr="00E75BFD">
              <w:rPr>
                <w:rFonts w:ascii="Times New Roman" w:hAnsi="Times New Roman" w:cs="Times New Roman"/>
                <w:sz w:val="26"/>
                <w:szCs w:val="26"/>
              </w:rPr>
              <w:t>Giai đoạn 3</w:t>
            </w:r>
          </w:p>
        </w:tc>
        <w:tc>
          <w:tcPr>
            <w:tcW w:w="0" w:type="auto"/>
            <w:hideMark/>
          </w:tcPr>
          <w:p w14:paraId="14104EB3" w14:textId="77777777" w:rsidR="00E33B17" w:rsidRPr="00E75BFD" w:rsidRDefault="00E33B17" w:rsidP="00E33B17">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System Testing</w:t>
            </w:r>
          </w:p>
        </w:tc>
        <w:tc>
          <w:tcPr>
            <w:tcW w:w="0" w:type="auto"/>
            <w:hideMark/>
          </w:tcPr>
          <w:p w14:paraId="50A7EB0A" w14:textId="77777777" w:rsidR="00E33B17" w:rsidRPr="00E75BFD" w:rsidRDefault="00E33B17" w:rsidP="00E33B17">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Tuần 11, 12, 13</w:t>
            </w:r>
          </w:p>
        </w:tc>
      </w:tr>
      <w:tr w:rsidR="00E33B17" w:rsidRPr="00E75BFD" w14:paraId="4CDE8848" w14:textId="77777777" w:rsidTr="00E33B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0729F3" w14:textId="77777777" w:rsidR="00E33B17" w:rsidRPr="00E75BFD" w:rsidRDefault="00E33B17" w:rsidP="00E33B17">
            <w:pPr>
              <w:pStyle w:val="NoSpacing"/>
              <w:rPr>
                <w:rFonts w:ascii="Times New Roman" w:hAnsi="Times New Roman" w:cs="Times New Roman"/>
                <w:sz w:val="26"/>
                <w:szCs w:val="26"/>
              </w:rPr>
            </w:pPr>
            <w:r w:rsidRPr="00E75BFD">
              <w:rPr>
                <w:rFonts w:ascii="Times New Roman" w:hAnsi="Times New Roman" w:cs="Times New Roman"/>
                <w:sz w:val="26"/>
                <w:szCs w:val="26"/>
              </w:rPr>
              <w:t>Giai đoạn 4</w:t>
            </w:r>
          </w:p>
        </w:tc>
        <w:tc>
          <w:tcPr>
            <w:tcW w:w="0" w:type="auto"/>
            <w:hideMark/>
          </w:tcPr>
          <w:p w14:paraId="57E11975" w14:textId="77777777" w:rsidR="00E33B17" w:rsidRPr="00E75BFD" w:rsidRDefault="00E33B17" w:rsidP="00E33B17">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User Acceptance Testing</w:t>
            </w:r>
          </w:p>
        </w:tc>
        <w:tc>
          <w:tcPr>
            <w:tcW w:w="0" w:type="auto"/>
            <w:hideMark/>
          </w:tcPr>
          <w:p w14:paraId="719A7099" w14:textId="77777777" w:rsidR="00E33B17" w:rsidRPr="00E75BFD" w:rsidRDefault="00E33B17" w:rsidP="00E33B17">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Tuần 13, 14</w:t>
            </w:r>
          </w:p>
        </w:tc>
      </w:tr>
    </w:tbl>
    <w:p w14:paraId="3643FB21" w14:textId="2E02877D" w:rsidR="009C28F2" w:rsidRPr="00E75BFD" w:rsidRDefault="009C28F2" w:rsidP="00E33B17">
      <w:pPr>
        <w:pStyle w:val="NoSpacing"/>
        <w:rPr>
          <w:rFonts w:ascii="Times New Roman" w:hAnsi="Times New Roman" w:cs="Times New Roman"/>
          <w:sz w:val="26"/>
          <w:szCs w:val="26"/>
        </w:rPr>
      </w:pPr>
    </w:p>
    <w:p w14:paraId="6905FBA6" w14:textId="2D9CB4B5" w:rsidR="009C28F2" w:rsidRPr="00E75BFD" w:rsidRDefault="009C28F2" w:rsidP="009C28F2">
      <w:pPr>
        <w:pStyle w:val="Heading3"/>
        <w:rPr>
          <w:lang w:val="vi-VN"/>
        </w:rPr>
      </w:pPr>
      <w:r w:rsidRPr="00E75BFD">
        <w:rPr>
          <w:lang w:val="vi-VN"/>
        </w:rPr>
        <w:t> </w:t>
      </w:r>
      <w:r w:rsidRPr="00E75BFD">
        <w:rPr>
          <w:lang w:val="vi-VN"/>
        </w:rPr>
        <w:t>3.6.</w:t>
      </w:r>
      <w:r w:rsidR="00E33B17" w:rsidRPr="00E75BFD">
        <w:rPr>
          <w:lang w:val="vi-VN"/>
        </w:rPr>
        <w:t>2</w:t>
      </w:r>
      <w:r w:rsidRPr="00E75BFD">
        <w:rPr>
          <w:lang w:val="vi-VN"/>
        </w:rPr>
        <w:t xml:space="preserve">. </w:t>
      </w:r>
      <w:r w:rsidR="00E33B17" w:rsidRPr="00E75BFD">
        <w:rPr>
          <w:lang w:val="vi-VN"/>
        </w:rPr>
        <w:t>Các mốc và hạn chót</w:t>
      </w:r>
    </w:p>
    <w:tbl>
      <w:tblPr>
        <w:tblStyle w:val="PlainTable1"/>
        <w:tblW w:w="0" w:type="auto"/>
        <w:jc w:val="center"/>
        <w:tblLook w:val="04A0" w:firstRow="1" w:lastRow="0" w:firstColumn="1" w:lastColumn="0" w:noHBand="0" w:noVBand="1"/>
      </w:tblPr>
      <w:tblGrid>
        <w:gridCol w:w="2145"/>
        <w:gridCol w:w="5378"/>
      </w:tblGrid>
      <w:tr w:rsidR="00E33B17" w:rsidRPr="00E75BFD" w14:paraId="624BF77B" w14:textId="77777777" w:rsidTr="00E33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ADBACD" w14:textId="77777777" w:rsidR="00E33B17" w:rsidRPr="00E75BFD" w:rsidRDefault="00E33B17" w:rsidP="00E33B17">
            <w:pPr>
              <w:spacing w:after="160"/>
              <w:rPr>
                <w:rFonts w:ascii="Times New Roman" w:hAnsi="Times New Roman" w:cs="Times New Roman"/>
                <w:sz w:val="26"/>
                <w:szCs w:val="26"/>
              </w:rPr>
            </w:pPr>
            <w:r w:rsidRPr="00E75BFD">
              <w:rPr>
                <w:rFonts w:ascii="Times New Roman" w:hAnsi="Times New Roman" w:cs="Times New Roman"/>
                <w:sz w:val="26"/>
                <w:szCs w:val="26"/>
              </w:rPr>
              <w:t>Milestones</w:t>
            </w:r>
          </w:p>
        </w:tc>
        <w:tc>
          <w:tcPr>
            <w:tcW w:w="0" w:type="auto"/>
            <w:hideMark/>
          </w:tcPr>
          <w:p w14:paraId="0EE42AD5" w14:textId="77777777" w:rsidR="00E33B17" w:rsidRPr="00E75BFD" w:rsidRDefault="00E33B17" w:rsidP="00E33B17">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Mô tả</w:t>
            </w:r>
          </w:p>
        </w:tc>
      </w:tr>
      <w:tr w:rsidR="00E33B17" w:rsidRPr="00E75BFD" w14:paraId="05DB551E" w14:textId="77777777" w:rsidTr="00E33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621C2D" w14:textId="77777777" w:rsidR="00E33B17" w:rsidRPr="00E75BFD" w:rsidRDefault="00E33B17" w:rsidP="00E33B17">
            <w:pPr>
              <w:spacing w:after="160"/>
              <w:rPr>
                <w:rFonts w:ascii="Times New Roman" w:hAnsi="Times New Roman" w:cs="Times New Roman"/>
                <w:sz w:val="26"/>
                <w:szCs w:val="26"/>
              </w:rPr>
            </w:pPr>
            <w:r w:rsidRPr="00E75BFD">
              <w:rPr>
                <w:rFonts w:ascii="Times New Roman" w:hAnsi="Times New Roman" w:cs="Times New Roman"/>
                <w:sz w:val="26"/>
                <w:szCs w:val="26"/>
              </w:rPr>
              <w:t>Kết thúc Sprint 1</w:t>
            </w:r>
          </w:p>
        </w:tc>
        <w:tc>
          <w:tcPr>
            <w:tcW w:w="0" w:type="auto"/>
            <w:hideMark/>
          </w:tcPr>
          <w:p w14:paraId="29DFB2CE" w14:textId="77777777" w:rsidR="00E33B17" w:rsidRPr="00E75BFD" w:rsidRDefault="00E33B17" w:rsidP="00E33B17">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Hoàn thành unit test và integration test.</w:t>
            </w:r>
          </w:p>
        </w:tc>
      </w:tr>
      <w:tr w:rsidR="00E33B17" w:rsidRPr="00E75BFD" w14:paraId="742F9C47" w14:textId="77777777" w:rsidTr="00E33B1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5D0FED" w14:textId="77777777" w:rsidR="00E33B17" w:rsidRPr="00E75BFD" w:rsidRDefault="00E33B17" w:rsidP="00E33B17">
            <w:pPr>
              <w:spacing w:after="160"/>
              <w:rPr>
                <w:rFonts w:ascii="Times New Roman" w:hAnsi="Times New Roman" w:cs="Times New Roman"/>
                <w:sz w:val="26"/>
                <w:szCs w:val="26"/>
              </w:rPr>
            </w:pPr>
            <w:r w:rsidRPr="00E75BFD">
              <w:rPr>
                <w:rFonts w:ascii="Times New Roman" w:hAnsi="Times New Roman" w:cs="Times New Roman"/>
                <w:sz w:val="26"/>
                <w:szCs w:val="26"/>
              </w:rPr>
              <w:t>Kết thúc Sprint 2</w:t>
            </w:r>
          </w:p>
        </w:tc>
        <w:tc>
          <w:tcPr>
            <w:tcW w:w="0" w:type="auto"/>
            <w:hideMark/>
          </w:tcPr>
          <w:p w14:paraId="6F38E17E" w14:textId="77777777" w:rsidR="00E33B17" w:rsidRPr="00E75BFD" w:rsidRDefault="00E33B17" w:rsidP="00E33B17">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Hoàn thành system test và regression test.</w:t>
            </w:r>
          </w:p>
        </w:tc>
      </w:tr>
      <w:tr w:rsidR="00E33B17" w:rsidRPr="00E75BFD" w14:paraId="06EAA8F3" w14:textId="77777777" w:rsidTr="00E33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8B3339" w14:textId="77777777" w:rsidR="00E33B17" w:rsidRPr="00E75BFD" w:rsidRDefault="00E33B17" w:rsidP="00E33B17">
            <w:pPr>
              <w:spacing w:after="160"/>
              <w:rPr>
                <w:rFonts w:ascii="Times New Roman" w:hAnsi="Times New Roman" w:cs="Times New Roman"/>
                <w:sz w:val="26"/>
                <w:szCs w:val="26"/>
              </w:rPr>
            </w:pPr>
            <w:r w:rsidRPr="00E75BFD">
              <w:rPr>
                <w:rFonts w:ascii="Times New Roman" w:hAnsi="Times New Roman" w:cs="Times New Roman"/>
                <w:sz w:val="26"/>
                <w:szCs w:val="26"/>
              </w:rPr>
              <w:t>Kết thúc Sprint 3</w:t>
            </w:r>
          </w:p>
        </w:tc>
        <w:tc>
          <w:tcPr>
            <w:tcW w:w="0" w:type="auto"/>
            <w:hideMark/>
          </w:tcPr>
          <w:p w14:paraId="3438ED0C" w14:textId="77777777" w:rsidR="00E33B17" w:rsidRPr="00E75BFD" w:rsidRDefault="00E33B17" w:rsidP="00E33B17">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E75BFD">
              <w:rPr>
                <w:rFonts w:ascii="Times New Roman" w:hAnsi="Times New Roman" w:cs="Times New Roman"/>
                <w:sz w:val="26"/>
                <w:szCs w:val="26"/>
              </w:rPr>
              <w:t>Hoàn thành acceptance test và báo cáo cuối cùng.</w:t>
            </w:r>
          </w:p>
        </w:tc>
      </w:tr>
    </w:tbl>
    <w:p w14:paraId="2FF72F3C" w14:textId="77777777" w:rsidR="009C28F2" w:rsidRPr="00E75BFD" w:rsidRDefault="009C28F2" w:rsidP="009C28F2"/>
    <w:p w14:paraId="38DBE431" w14:textId="2E26F77A" w:rsidR="009C28F2" w:rsidRPr="00E75BFD" w:rsidRDefault="009C28F2">
      <w:pPr>
        <w:pPrChange w:id="18" w:author="Võ Kiều Anh" w:date="2025-10-08T21:51:00Z">
          <w:pPr>
            <w:pStyle w:val="Heading3"/>
          </w:pPr>
        </w:pPrChange>
      </w:pPr>
      <w:r w:rsidRPr="00E75BFD">
        <w:rPr>
          <w:rFonts w:ascii="Times New Roman" w:hAnsi="Times New Roman" w:cs="Times New Roman"/>
          <w:b/>
          <w:sz w:val="26"/>
          <w:szCs w:val="26"/>
        </w:rPr>
        <w:t xml:space="preserve">3.7. </w:t>
      </w:r>
      <w:r w:rsidR="00E33B17" w:rsidRPr="00E75BFD">
        <w:rPr>
          <w:rFonts w:ascii="Times New Roman" w:hAnsi="Times New Roman" w:cs="Times New Roman"/>
          <w:b/>
          <w:sz w:val="26"/>
          <w:szCs w:val="26"/>
        </w:rPr>
        <w:t>Truyền thông &amp; báo cáo</w:t>
      </w:r>
    </w:p>
    <w:p w14:paraId="66CE0C02" w14:textId="19AFE424" w:rsidR="009C28F2" w:rsidRPr="00E75BFD" w:rsidRDefault="009C28F2" w:rsidP="009C28F2">
      <w:pPr>
        <w:pStyle w:val="Heading3"/>
        <w:ind w:left="270"/>
        <w:rPr>
          <w:lang w:val="vi-VN"/>
        </w:rPr>
      </w:pPr>
      <w:r w:rsidRPr="00E75BFD">
        <w:rPr>
          <w:lang w:val="vi-VN"/>
        </w:rPr>
        <w:t xml:space="preserve">3.7.1. </w:t>
      </w:r>
      <w:r w:rsidR="00E33B17" w:rsidRPr="00E75BFD">
        <w:rPr>
          <w:lang w:val="vi-VN"/>
        </w:rPr>
        <w:t>Kênh truyền thông</w:t>
      </w:r>
    </w:p>
    <w:p w14:paraId="6E347D14" w14:textId="3CFCF0AE" w:rsidR="00E33B17" w:rsidRPr="00E75BFD" w:rsidRDefault="00E33B17" w:rsidP="00957E81">
      <w:pPr>
        <w:pStyle w:val="ListParagraph"/>
        <w:numPr>
          <w:ilvl w:val="0"/>
          <w:numId w:val="33"/>
        </w:numPr>
        <w:rPr>
          <w:rFonts w:ascii="Times New Roman" w:hAnsi="Times New Roman" w:cs="Times New Roman"/>
          <w:sz w:val="26"/>
          <w:szCs w:val="26"/>
        </w:rPr>
      </w:pPr>
      <w:r w:rsidRPr="00E75BFD">
        <w:rPr>
          <w:rFonts w:ascii="Times New Roman" w:hAnsi="Times New Roman" w:cs="Times New Roman"/>
          <w:sz w:val="26"/>
          <w:szCs w:val="26"/>
        </w:rPr>
        <w:t>Việc trao đổi trong nhóm dự án sẽ được duy trì chủ yếu qua Discord cho các trao đổi chính thức, bao gồm phê duyệt, cập nhật test plan và thông báo các mốc.</w:t>
      </w:r>
    </w:p>
    <w:p w14:paraId="5761F6B5" w14:textId="3493D9D8" w:rsidR="00E33B17" w:rsidRPr="00E75BFD" w:rsidRDefault="00E33B17" w:rsidP="00957E81">
      <w:pPr>
        <w:pStyle w:val="ListParagraph"/>
        <w:numPr>
          <w:ilvl w:val="0"/>
          <w:numId w:val="33"/>
        </w:numPr>
        <w:rPr>
          <w:rFonts w:ascii="Times New Roman" w:hAnsi="Times New Roman" w:cs="Times New Roman"/>
          <w:sz w:val="26"/>
          <w:szCs w:val="26"/>
        </w:rPr>
      </w:pPr>
      <w:r w:rsidRPr="00E75BFD">
        <w:rPr>
          <w:rFonts w:ascii="Times New Roman" w:hAnsi="Times New Roman" w:cs="Times New Roman"/>
          <w:sz w:val="26"/>
          <w:szCs w:val="26"/>
        </w:rPr>
        <w:t>Các công cụ nhắn tin nhanh như Discord hoặc hệ thống nhắn tin nội bộ có thể được dùng để làm rõ nhanh, cập nhật hằng ngày và phối hợp giữa các thành viên.</w:t>
      </w:r>
    </w:p>
    <w:p w14:paraId="3B1E190A" w14:textId="6442533F" w:rsidR="009C28F2" w:rsidRPr="00E75BFD" w:rsidRDefault="00E33B17" w:rsidP="00957E81">
      <w:pPr>
        <w:pStyle w:val="ListParagraph"/>
        <w:numPr>
          <w:ilvl w:val="0"/>
          <w:numId w:val="33"/>
        </w:numPr>
        <w:rPr>
          <w:rFonts w:ascii="Times New Roman" w:hAnsi="Times New Roman" w:cs="Times New Roman"/>
          <w:sz w:val="26"/>
          <w:szCs w:val="26"/>
        </w:rPr>
      </w:pPr>
      <w:r w:rsidRPr="00E75BFD">
        <w:rPr>
          <w:rFonts w:ascii="Times New Roman" w:hAnsi="Times New Roman" w:cs="Times New Roman"/>
          <w:sz w:val="26"/>
          <w:szCs w:val="26"/>
        </w:rPr>
        <w:t>Tài liệu và tài nguyên dùng chung sẽ được lưu trên một kho tập trung (ví dụ: GitHub) để đảm bảo quản lý phiên bản và khả năng truy cập</w:t>
      </w:r>
      <w:r w:rsidR="009C28F2" w:rsidRPr="00E75BFD">
        <w:rPr>
          <w:rFonts w:ascii="Times New Roman" w:hAnsi="Times New Roman" w:cs="Times New Roman"/>
          <w:sz w:val="26"/>
          <w:szCs w:val="26"/>
        </w:rPr>
        <w:t>.</w:t>
      </w:r>
    </w:p>
    <w:p w14:paraId="0CB367F5" w14:textId="7FD99B97" w:rsidR="009C28F2" w:rsidRPr="00E75BFD" w:rsidRDefault="009C28F2" w:rsidP="009C28F2">
      <w:pPr>
        <w:pStyle w:val="Heading3"/>
        <w:ind w:left="270"/>
        <w:rPr>
          <w:lang w:val="vi-VN"/>
        </w:rPr>
      </w:pPr>
      <w:r w:rsidRPr="00E75BFD">
        <w:rPr>
          <w:lang w:val="vi-VN"/>
        </w:rPr>
        <w:t xml:space="preserve">3.7.2. </w:t>
      </w:r>
      <w:r w:rsidR="00E33B17" w:rsidRPr="00E75BFD">
        <w:rPr>
          <w:lang w:val="vi-VN"/>
        </w:rPr>
        <w:t>Báo cáo và theo dõi lỗi</w:t>
      </w:r>
    </w:p>
    <w:p w14:paraId="6179B669" w14:textId="01E7249E" w:rsidR="00E33B17" w:rsidRPr="00E75BFD" w:rsidRDefault="00E33B17" w:rsidP="00957E81">
      <w:pPr>
        <w:pStyle w:val="ListParagraph"/>
        <w:numPr>
          <w:ilvl w:val="0"/>
          <w:numId w:val="34"/>
        </w:numPr>
        <w:rPr>
          <w:rFonts w:ascii="Times New Roman" w:hAnsi="Times New Roman" w:cs="Times New Roman"/>
          <w:sz w:val="26"/>
          <w:szCs w:val="26"/>
        </w:rPr>
      </w:pPr>
      <w:r w:rsidRPr="00E75BFD">
        <w:rPr>
          <w:rFonts w:ascii="Times New Roman" w:hAnsi="Times New Roman" w:cs="Times New Roman"/>
          <w:sz w:val="26"/>
          <w:szCs w:val="26"/>
        </w:rPr>
        <w:t>Tất cả các lỗi được xác định sẽ được ghi nhận trong hệ thống theo dõi lỗi như GitHub Issues.</w:t>
      </w:r>
    </w:p>
    <w:p w14:paraId="64BCACE2" w14:textId="171AF6F2" w:rsidR="00E33B17" w:rsidRPr="00E75BFD" w:rsidRDefault="00E33B17" w:rsidP="00957E81">
      <w:pPr>
        <w:pStyle w:val="ListParagraph"/>
        <w:numPr>
          <w:ilvl w:val="0"/>
          <w:numId w:val="34"/>
        </w:numPr>
        <w:rPr>
          <w:rFonts w:ascii="Times New Roman" w:hAnsi="Times New Roman" w:cs="Times New Roman"/>
          <w:sz w:val="26"/>
          <w:szCs w:val="26"/>
        </w:rPr>
      </w:pPr>
      <w:r w:rsidRPr="00E75BFD">
        <w:rPr>
          <w:rFonts w:ascii="Times New Roman" w:hAnsi="Times New Roman" w:cs="Times New Roman"/>
          <w:sz w:val="26"/>
          <w:szCs w:val="26"/>
        </w:rPr>
        <w:t>Mỗi mục lỗi bao gồm thông tin chi tiết như mức độ nghiêm trọng, mức độ ưu tiên, các bước tái hiện, ảnh chụp màn hình, và kết quả mong đợi so với kết quả thực tế.</w:t>
      </w:r>
    </w:p>
    <w:p w14:paraId="5EC8AA52" w14:textId="35414DB8" w:rsidR="009C28F2" w:rsidRPr="00E75BFD" w:rsidRDefault="00E33B17" w:rsidP="00957E81">
      <w:pPr>
        <w:pStyle w:val="ListParagraph"/>
        <w:numPr>
          <w:ilvl w:val="0"/>
          <w:numId w:val="34"/>
        </w:numPr>
        <w:rPr>
          <w:rFonts w:ascii="Times New Roman" w:hAnsi="Times New Roman" w:cs="Times New Roman"/>
          <w:sz w:val="26"/>
          <w:szCs w:val="26"/>
        </w:rPr>
      </w:pPr>
      <w:r w:rsidRPr="00E75BFD">
        <w:rPr>
          <w:rFonts w:ascii="Times New Roman" w:hAnsi="Times New Roman" w:cs="Times New Roman"/>
          <w:sz w:val="26"/>
          <w:szCs w:val="26"/>
        </w:rPr>
        <w:t>Cập nhật định kỳ về trạng thái của từng lỗi sẽ được trình bày trong các buổi rà soát trạng thái kiểm thử hằng tuần và các cuộc họp sprint</w:t>
      </w:r>
      <w:r w:rsidR="009C28F2" w:rsidRPr="00E75BFD">
        <w:rPr>
          <w:rFonts w:ascii="Times New Roman" w:hAnsi="Times New Roman" w:cs="Times New Roman"/>
          <w:sz w:val="26"/>
          <w:szCs w:val="26"/>
        </w:rPr>
        <w:t>.</w:t>
      </w:r>
    </w:p>
    <w:p w14:paraId="533AFD61" w14:textId="715C3D1F" w:rsidR="009C28F2" w:rsidRPr="00E75BFD" w:rsidRDefault="009C28F2" w:rsidP="009C28F2">
      <w:pPr>
        <w:pStyle w:val="Heading3"/>
        <w:ind w:left="270"/>
        <w:rPr>
          <w:lang w:val="vi-VN"/>
        </w:rPr>
      </w:pPr>
      <w:r w:rsidRPr="00E75BFD">
        <w:rPr>
          <w:lang w:val="vi-VN"/>
        </w:rPr>
        <w:t xml:space="preserve">3.7.3. </w:t>
      </w:r>
      <w:r w:rsidR="00E33B17" w:rsidRPr="00E75BFD">
        <w:rPr>
          <w:lang w:val="vi-VN"/>
        </w:rPr>
        <w:t>Lịch họp và tần suất báo cáo</w:t>
      </w:r>
    </w:p>
    <w:p w14:paraId="0BBE06C2" w14:textId="5D5273F4" w:rsidR="00E33B17" w:rsidRPr="00E75BFD" w:rsidRDefault="00E33B17" w:rsidP="00957E81">
      <w:pPr>
        <w:pStyle w:val="ListParagraph"/>
        <w:numPr>
          <w:ilvl w:val="0"/>
          <w:numId w:val="35"/>
        </w:numPr>
        <w:rPr>
          <w:rFonts w:ascii="Times New Roman" w:hAnsi="Times New Roman" w:cs="Times New Roman"/>
          <w:sz w:val="26"/>
          <w:szCs w:val="26"/>
        </w:rPr>
      </w:pPr>
      <w:r w:rsidRPr="00E75BFD">
        <w:rPr>
          <w:rFonts w:ascii="Times New Roman" w:hAnsi="Times New Roman" w:cs="Times New Roman"/>
          <w:sz w:val="26"/>
          <w:szCs w:val="26"/>
        </w:rPr>
        <w:t>Các buổi stand-up ngắn hằng ngày sẽ được tổ chức để rà soát tiến độ, xác định trở ngại và phân công nhiệm vụ.</w:t>
      </w:r>
    </w:p>
    <w:p w14:paraId="294828CC" w14:textId="2037C64F" w:rsidR="00E33B17" w:rsidRPr="00E75BFD" w:rsidRDefault="00E33B17" w:rsidP="00957E81">
      <w:pPr>
        <w:pStyle w:val="ListParagraph"/>
        <w:numPr>
          <w:ilvl w:val="0"/>
          <w:numId w:val="35"/>
        </w:numPr>
        <w:rPr>
          <w:rFonts w:ascii="Times New Roman" w:hAnsi="Times New Roman" w:cs="Times New Roman"/>
          <w:sz w:val="26"/>
          <w:szCs w:val="26"/>
        </w:rPr>
      </w:pPr>
      <w:r w:rsidRPr="00E75BFD">
        <w:rPr>
          <w:rFonts w:ascii="Times New Roman" w:hAnsi="Times New Roman" w:cs="Times New Roman"/>
          <w:sz w:val="26"/>
          <w:szCs w:val="26"/>
        </w:rPr>
        <w:t>Các cuộc họp báo cáo trạng thái kiểm thử chi tiết hằng tuần sẽ xem xét việc thực thi test case, log lỗi và mức độ hoàn thành các mốc.</w:t>
      </w:r>
    </w:p>
    <w:p w14:paraId="5EEBD005" w14:textId="5051E304" w:rsidR="009C28F2" w:rsidRPr="00E75BFD" w:rsidRDefault="00E33B17" w:rsidP="00957E81">
      <w:pPr>
        <w:pStyle w:val="ListParagraph"/>
        <w:numPr>
          <w:ilvl w:val="0"/>
          <w:numId w:val="35"/>
        </w:numPr>
        <w:rPr>
          <w:rFonts w:ascii="Times New Roman" w:hAnsi="Times New Roman" w:cs="Times New Roman"/>
          <w:sz w:val="26"/>
          <w:szCs w:val="26"/>
        </w:rPr>
      </w:pPr>
      <w:r w:rsidRPr="00E75BFD">
        <w:rPr>
          <w:rFonts w:ascii="Times New Roman" w:hAnsi="Times New Roman" w:cs="Times New Roman"/>
          <w:sz w:val="26"/>
          <w:szCs w:val="26"/>
        </w:rPr>
        <w:t>Các báo cáo kiểm thử chính thức, bao gồm tóm tắt hoạt động và thống kê lỗi, sẽ được gửi vào cuối mỗi sprint</w:t>
      </w:r>
      <w:r w:rsidR="009C28F2" w:rsidRPr="00E75BFD">
        <w:rPr>
          <w:rFonts w:ascii="Times New Roman" w:hAnsi="Times New Roman" w:cs="Times New Roman"/>
          <w:sz w:val="26"/>
          <w:szCs w:val="26"/>
        </w:rPr>
        <w:t>.</w:t>
      </w:r>
    </w:p>
    <w:p w14:paraId="17983E1D" w14:textId="0E6F3E21" w:rsidR="009C28F2" w:rsidRPr="00E75BFD" w:rsidRDefault="009C28F2" w:rsidP="009C28F2">
      <w:pPr>
        <w:pStyle w:val="Heading2"/>
        <w:rPr>
          <w:lang w:val="vi-VN"/>
        </w:rPr>
      </w:pPr>
      <w:r w:rsidRPr="00E75BFD">
        <w:rPr>
          <w:lang w:val="vi-VN"/>
        </w:rPr>
        <w:t xml:space="preserve">3.8. </w:t>
      </w:r>
      <w:r w:rsidR="00E33B17" w:rsidRPr="00E75BFD">
        <w:rPr>
          <w:lang w:val="vi-VN"/>
        </w:rPr>
        <w:t>Sản phẩm bàn giao</w:t>
      </w:r>
      <w:r w:rsidRPr="00E75BFD">
        <w:rPr>
          <w:lang w:val="vi-VN"/>
        </w:rPr>
        <w:t xml:space="preserve"> </w:t>
      </w:r>
    </w:p>
    <w:p w14:paraId="4693A066" w14:textId="79A869AF" w:rsidR="009C28F2" w:rsidRPr="00E75BFD" w:rsidRDefault="009C28F2" w:rsidP="009C28F2">
      <w:pPr>
        <w:pStyle w:val="Heading3"/>
        <w:ind w:left="270"/>
        <w:rPr>
          <w:lang w:val="vi-VN"/>
        </w:rPr>
      </w:pPr>
      <w:r w:rsidRPr="00E75BFD">
        <w:rPr>
          <w:lang w:val="vi-VN"/>
        </w:rPr>
        <w:t xml:space="preserve">3.8.1. </w:t>
      </w:r>
      <w:r w:rsidR="00E33B17" w:rsidRPr="00E75BFD">
        <w:rPr>
          <w:lang w:val="vi-VN"/>
        </w:rPr>
        <w:t>Tài liệu kiểm thử</w:t>
      </w:r>
    </w:p>
    <w:p w14:paraId="1D895945" w14:textId="38670AE8" w:rsidR="00E33B17" w:rsidRPr="00E75BFD" w:rsidRDefault="00E33B17" w:rsidP="00957E81">
      <w:pPr>
        <w:pStyle w:val="ListParagraph"/>
        <w:numPr>
          <w:ilvl w:val="0"/>
          <w:numId w:val="36"/>
        </w:numPr>
        <w:rPr>
          <w:rFonts w:ascii="Times New Roman" w:hAnsi="Times New Roman" w:cs="Times New Roman"/>
          <w:sz w:val="26"/>
          <w:szCs w:val="26"/>
        </w:rPr>
      </w:pPr>
      <w:r w:rsidRPr="00E75BFD">
        <w:rPr>
          <w:rFonts w:ascii="Times New Roman" w:hAnsi="Times New Roman" w:cs="Times New Roman"/>
          <w:sz w:val="26"/>
          <w:szCs w:val="26"/>
        </w:rPr>
        <w:t>Bộ test case chi tiết và các script thực thi cho tất cả các module chức năng của ứng dụng web.</w:t>
      </w:r>
    </w:p>
    <w:p w14:paraId="5EE98DC0" w14:textId="28CC9C39" w:rsidR="00E33B17" w:rsidRPr="00E75BFD" w:rsidRDefault="00E33B17" w:rsidP="00957E81">
      <w:pPr>
        <w:pStyle w:val="ListParagraph"/>
        <w:numPr>
          <w:ilvl w:val="0"/>
          <w:numId w:val="36"/>
        </w:numPr>
        <w:rPr>
          <w:rFonts w:ascii="Times New Roman" w:hAnsi="Times New Roman" w:cs="Times New Roman"/>
          <w:sz w:val="26"/>
          <w:szCs w:val="26"/>
        </w:rPr>
      </w:pPr>
      <w:r w:rsidRPr="00E75BFD">
        <w:rPr>
          <w:rFonts w:ascii="Times New Roman" w:hAnsi="Times New Roman" w:cs="Times New Roman"/>
          <w:sz w:val="26"/>
          <w:szCs w:val="26"/>
        </w:rPr>
        <w:lastRenderedPageBreak/>
        <w:t>Bộ dữ liệu kiểm thử được chuẩn bị cho nhiều kịch bản, bao gồm các trường hợp biên, trường hợp lỗi và các kịch bản quy trình nghiệp vụ.</w:t>
      </w:r>
    </w:p>
    <w:p w14:paraId="76D69496" w14:textId="40EFE0D5" w:rsidR="009C28F2" w:rsidRPr="00E75BFD" w:rsidRDefault="00E33B17" w:rsidP="00957E81">
      <w:pPr>
        <w:pStyle w:val="ListParagraph"/>
        <w:numPr>
          <w:ilvl w:val="0"/>
          <w:numId w:val="36"/>
        </w:numPr>
        <w:rPr>
          <w:rFonts w:ascii="Times New Roman" w:hAnsi="Times New Roman" w:cs="Times New Roman"/>
          <w:sz w:val="26"/>
          <w:szCs w:val="26"/>
        </w:rPr>
      </w:pPr>
      <w:r w:rsidRPr="00E75BFD">
        <w:rPr>
          <w:rFonts w:ascii="Times New Roman" w:hAnsi="Times New Roman" w:cs="Times New Roman"/>
          <w:sz w:val="26"/>
          <w:szCs w:val="26"/>
        </w:rPr>
        <w:t>Tài liệu về test plan, chiến lược và phạm vi kiểm thử nhằm hỗ trợ khả năng tái lập và chuyển giao kiến thức</w:t>
      </w:r>
      <w:r w:rsidR="009C28F2" w:rsidRPr="00E75BFD">
        <w:rPr>
          <w:rFonts w:ascii="Times New Roman" w:hAnsi="Times New Roman" w:cs="Times New Roman"/>
          <w:sz w:val="26"/>
          <w:szCs w:val="26"/>
        </w:rPr>
        <w:t>.</w:t>
      </w:r>
    </w:p>
    <w:p w14:paraId="210F3EFF" w14:textId="1B6A607D" w:rsidR="009C28F2" w:rsidRPr="00E75BFD" w:rsidRDefault="009C28F2" w:rsidP="009C28F2">
      <w:pPr>
        <w:pStyle w:val="Heading3"/>
        <w:ind w:left="270"/>
        <w:rPr>
          <w:lang w:val="vi-VN"/>
        </w:rPr>
      </w:pPr>
      <w:r w:rsidRPr="00E75BFD">
        <w:rPr>
          <w:lang w:val="vi-VN"/>
        </w:rPr>
        <w:t xml:space="preserve">3.8.2. </w:t>
      </w:r>
      <w:r w:rsidR="00E33B17" w:rsidRPr="00E75BFD">
        <w:rPr>
          <w:lang w:val="vi-VN"/>
        </w:rPr>
        <w:t>Log kiểm thử và kết quả</w:t>
      </w:r>
    </w:p>
    <w:p w14:paraId="0206BFCD" w14:textId="69DAB50C" w:rsidR="00E33B17" w:rsidRPr="00E75BFD" w:rsidRDefault="00E33B17" w:rsidP="00957E81">
      <w:pPr>
        <w:pStyle w:val="ListParagraph"/>
        <w:numPr>
          <w:ilvl w:val="0"/>
          <w:numId w:val="37"/>
        </w:numPr>
        <w:rPr>
          <w:rFonts w:ascii="Times New Roman" w:hAnsi="Times New Roman" w:cs="Times New Roman"/>
          <w:sz w:val="26"/>
          <w:szCs w:val="26"/>
        </w:rPr>
      </w:pPr>
      <w:r w:rsidRPr="00E75BFD">
        <w:rPr>
          <w:rFonts w:ascii="Times New Roman" w:hAnsi="Times New Roman" w:cs="Times New Roman"/>
          <w:sz w:val="26"/>
          <w:szCs w:val="26"/>
        </w:rPr>
        <w:t>Log thực thi ghi nhận kết quả của các bài kiểm thử tự động và thủ công, bao gồm timestamp và chi tiết môi trường kiểm thử.</w:t>
      </w:r>
    </w:p>
    <w:p w14:paraId="7C3CB393" w14:textId="29B24828" w:rsidR="00E33B17" w:rsidRPr="00E75BFD" w:rsidRDefault="00E33B17" w:rsidP="00957E81">
      <w:pPr>
        <w:pStyle w:val="ListParagraph"/>
        <w:numPr>
          <w:ilvl w:val="0"/>
          <w:numId w:val="37"/>
        </w:numPr>
        <w:rPr>
          <w:rFonts w:ascii="Times New Roman" w:hAnsi="Times New Roman" w:cs="Times New Roman"/>
          <w:sz w:val="26"/>
          <w:szCs w:val="26"/>
        </w:rPr>
      </w:pPr>
      <w:r w:rsidRPr="00E75BFD">
        <w:rPr>
          <w:rFonts w:ascii="Times New Roman" w:hAnsi="Times New Roman" w:cs="Times New Roman"/>
          <w:sz w:val="26"/>
          <w:szCs w:val="26"/>
        </w:rPr>
        <w:t>Ảnh chụp màn hình, video và các bằng chứng khác ghi lại quá trình kiểm thử, đặc biệt cho việc xác thực lỗi và các kịch bản phức tạp.</w:t>
      </w:r>
    </w:p>
    <w:p w14:paraId="64A22FC7" w14:textId="3FC1FC19" w:rsidR="009C28F2" w:rsidRPr="00E75BFD" w:rsidRDefault="00E33B17" w:rsidP="00957E81">
      <w:pPr>
        <w:pStyle w:val="ListParagraph"/>
        <w:numPr>
          <w:ilvl w:val="0"/>
          <w:numId w:val="37"/>
        </w:numPr>
        <w:rPr>
          <w:rFonts w:ascii="Times New Roman" w:hAnsi="Times New Roman" w:cs="Times New Roman"/>
          <w:sz w:val="26"/>
          <w:szCs w:val="26"/>
        </w:rPr>
      </w:pPr>
      <w:r w:rsidRPr="00E75BFD">
        <w:rPr>
          <w:rFonts w:ascii="Times New Roman" w:hAnsi="Times New Roman" w:cs="Times New Roman"/>
          <w:sz w:val="26"/>
          <w:szCs w:val="26"/>
        </w:rPr>
        <w:t>Các báo cáo tổng hợp tóm tắt trạng thái pass/fail cho từng test case</w:t>
      </w:r>
      <w:r w:rsidR="009C28F2" w:rsidRPr="00E75BFD">
        <w:rPr>
          <w:rFonts w:ascii="Times New Roman" w:hAnsi="Times New Roman" w:cs="Times New Roman"/>
          <w:sz w:val="26"/>
          <w:szCs w:val="26"/>
        </w:rPr>
        <w:t>.</w:t>
      </w:r>
    </w:p>
    <w:p w14:paraId="3D0FC9B3" w14:textId="63598CE7" w:rsidR="009C28F2" w:rsidRPr="00E75BFD" w:rsidRDefault="009C28F2" w:rsidP="009C28F2">
      <w:pPr>
        <w:pStyle w:val="Heading3"/>
        <w:ind w:left="270"/>
        <w:rPr>
          <w:lang w:val="vi-VN"/>
        </w:rPr>
      </w:pPr>
      <w:r w:rsidRPr="00E75BFD">
        <w:rPr>
          <w:lang w:val="vi-VN"/>
        </w:rPr>
        <w:t xml:space="preserve">3.8.3. </w:t>
      </w:r>
      <w:r w:rsidR="00E33B17" w:rsidRPr="00E75BFD">
        <w:rPr>
          <w:lang w:val="vi-VN"/>
        </w:rPr>
        <w:t>Báo cáo lỗi</w:t>
      </w:r>
    </w:p>
    <w:p w14:paraId="64946025" w14:textId="22559DED" w:rsidR="00E33B17" w:rsidRPr="00E75BFD" w:rsidRDefault="00E33B17" w:rsidP="00957E81">
      <w:pPr>
        <w:pStyle w:val="ListParagraph"/>
        <w:numPr>
          <w:ilvl w:val="0"/>
          <w:numId w:val="38"/>
        </w:numPr>
        <w:rPr>
          <w:rFonts w:ascii="Times New Roman" w:hAnsi="Times New Roman" w:cs="Times New Roman"/>
          <w:sz w:val="26"/>
          <w:szCs w:val="26"/>
        </w:rPr>
      </w:pPr>
      <w:r w:rsidRPr="00E75BFD">
        <w:rPr>
          <w:rFonts w:ascii="Times New Roman" w:hAnsi="Times New Roman" w:cs="Times New Roman"/>
          <w:sz w:val="26"/>
          <w:szCs w:val="26"/>
        </w:rPr>
        <w:t>Báo cáo lỗi đầy đủ bao gồm defect ID, mô tả, mức độ nghiêm trọng, mức độ ưu tiên, trạng thái, các bước tái hiện và developer được phân công.</w:t>
      </w:r>
    </w:p>
    <w:p w14:paraId="504BBF82" w14:textId="558F9D35" w:rsidR="00E33B17" w:rsidRPr="00E75BFD" w:rsidRDefault="00E33B17" w:rsidP="00957E81">
      <w:pPr>
        <w:pStyle w:val="ListParagraph"/>
        <w:numPr>
          <w:ilvl w:val="0"/>
          <w:numId w:val="38"/>
        </w:numPr>
        <w:rPr>
          <w:rFonts w:ascii="Times New Roman" w:hAnsi="Times New Roman" w:cs="Times New Roman"/>
          <w:sz w:val="26"/>
          <w:szCs w:val="26"/>
        </w:rPr>
      </w:pPr>
      <w:r w:rsidRPr="00E75BFD">
        <w:rPr>
          <w:rFonts w:ascii="Times New Roman" w:hAnsi="Times New Roman" w:cs="Times New Roman"/>
          <w:sz w:val="26"/>
          <w:szCs w:val="26"/>
        </w:rPr>
        <w:t>Các báo cáo hỗ trợ phân tích xu hướng, phân tích nguyên nhân gốc và xác minh việc sửa lỗi.</w:t>
      </w:r>
    </w:p>
    <w:p w14:paraId="46DCB3DB" w14:textId="04FEB526" w:rsidR="009C28F2" w:rsidRPr="00E75BFD" w:rsidRDefault="00E33B17" w:rsidP="00957E81">
      <w:pPr>
        <w:pStyle w:val="ListParagraph"/>
        <w:numPr>
          <w:ilvl w:val="0"/>
          <w:numId w:val="38"/>
        </w:numPr>
        <w:rPr>
          <w:rFonts w:ascii="Times New Roman" w:hAnsi="Times New Roman" w:cs="Times New Roman"/>
          <w:sz w:val="26"/>
          <w:szCs w:val="26"/>
        </w:rPr>
      </w:pPr>
      <w:r w:rsidRPr="00E75BFD">
        <w:rPr>
          <w:rFonts w:ascii="Times New Roman" w:hAnsi="Times New Roman" w:cs="Times New Roman"/>
          <w:sz w:val="26"/>
          <w:szCs w:val="26"/>
        </w:rPr>
        <w:t>Được cập nhật thường xuyên trong các chu kỳ kiểm thử và regression testing</w:t>
      </w:r>
      <w:r w:rsidR="009C28F2" w:rsidRPr="00E75BFD">
        <w:rPr>
          <w:rFonts w:ascii="Times New Roman" w:hAnsi="Times New Roman" w:cs="Times New Roman"/>
          <w:sz w:val="26"/>
          <w:szCs w:val="26"/>
        </w:rPr>
        <w:t>.</w:t>
      </w:r>
    </w:p>
    <w:p w14:paraId="1BECA67D" w14:textId="243B6745" w:rsidR="009C28F2" w:rsidRPr="00E75BFD" w:rsidRDefault="009C28F2" w:rsidP="009C28F2">
      <w:pPr>
        <w:pStyle w:val="Heading3"/>
        <w:ind w:left="270"/>
        <w:rPr>
          <w:lang w:val="vi-VN"/>
        </w:rPr>
      </w:pPr>
      <w:r w:rsidRPr="00E75BFD">
        <w:rPr>
          <w:lang w:val="vi-VN"/>
        </w:rPr>
        <w:t xml:space="preserve">3.8.4. </w:t>
      </w:r>
      <w:r w:rsidR="00E33B17" w:rsidRPr="00E75BFD">
        <w:rPr>
          <w:lang w:val="vi-VN"/>
        </w:rPr>
        <w:t>Báo cáo tổng kết kiểm thử cuối cùng</w:t>
      </w:r>
    </w:p>
    <w:p w14:paraId="1C26023B" w14:textId="2B585E66" w:rsidR="00E33B17" w:rsidRPr="00E75BFD" w:rsidRDefault="00E33B17" w:rsidP="00957E81">
      <w:pPr>
        <w:pStyle w:val="ListParagraph"/>
        <w:numPr>
          <w:ilvl w:val="0"/>
          <w:numId w:val="39"/>
        </w:numPr>
        <w:rPr>
          <w:rFonts w:ascii="Times New Roman" w:hAnsi="Times New Roman" w:cs="Times New Roman"/>
          <w:sz w:val="26"/>
          <w:szCs w:val="26"/>
        </w:rPr>
      </w:pPr>
      <w:r w:rsidRPr="00E75BFD">
        <w:rPr>
          <w:rFonts w:ascii="Times New Roman" w:hAnsi="Times New Roman" w:cs="Times New Roman"/>
          <w:sz w:val="26"/>
          <w:szCs w:val="26"/>
        </w:rPr>
        <w:t>Bản tổng kết đầy đủ về tất cả hoạt động kiểm thử, bao gồm các test case đã thực thi, lỗi được phát hiện và trạng thái xử lý.</w:t>
      </w:r>
    </w:p>
    <w:p w14:paraId="4ED004CA" w14:textId="0065EB01" w:rsidR="00E33B17" w:rsidRPr="00E75BFD" w:rsidRDefault="00E33B17" w:rsidP="00957E81">
      <w:pPr>
        <w:pStyle w:val="ListParagraph"/>
        <w:numPr>
          <w:ilvl w:val="0"/>
          <w:numId w:val="39"/>
        </w:numPr>
        <w:rPr>
          <w:rFonts w:ascii="Times New Roman" w:hAnsi="Times New Roman" w:cs="Times New Roman"/>
          <w:sz w:val="26"/>
          <w:szCs w:val="26"/>
        </w:rPr>
      </w:pPr>
      <w:r w:rsidRPr="00E75BFD">
        <w:rPr>
          <w:rFonts w:ascii="Times New Roman" w:hAnsi="Times New Roman" w:cs="Times New Roman"/>
          <w:sz w:val="26"/>
          <w:szCs w:val="26"/>
        </w:rPr>
        <w:t>Khuyến nghị về mức độ sẵn sàng triển khai, nêu rõ các rủi ro tiềm ẩn hoặc các khu vực cần chú ý thêm.</w:t>
      </w:r>
    </w:p>
    <w:p w14:paraId="12D8975B" w14:textId="1D5495EC" w:rsidR="009C28F2" w:rsidRPr="00E75BFD" w:rsidRDefault="00E33B17" w:rsidP="00957E81">
      <w:pPr>
        <w:pStyle w:val="ListParagraph"/>
        <w:numPr>
          <w:ilvl w:val="0"/>
          <w:numId w:val="39"/>
        </w:numPr>
        <w:rPr>
          <w:rFonts w:ascii="Times New Roman" w:hAnsi="Times New Roman" w:cs="Times New Roman"/>
          <w:sz w:val="26"/>
          <w:szCs w:val="26"/>
        </w:rPr>
      </w:pPr>
      <w:r w:rsidRPr="00E75BFD">
        <w:rPr>
          <w:rFonts w:ascii="Times New Roman" w:hAnsi="Times New Roman" w:cs="Times New Roman"/>
          <w:sz w:val="26"/>
          <w:szCs w:val="26"/>
        </w:rPr>
        <w:t>Bài học rút ra và đề xuất cải thiện quy trình kiểm thử trong tương lai</w:t>
      </w:r>
      <w:r w:rsidR="009C28F2" w:rsidRPr="00E75BFD">
        <w:rPr>
          <w:rFonts w:ascii="Times New Roman" w:hAnsi="Times New Roman" w:cs="Times New Roman"/>
          <w:sz w:val="26"/>
          <w:szCs w:val="26"/>
        </w:rPr>
        <w:t>.</w:t>
      </w:r>
    </w:p>
    <w:p w14:paraId="6D31DC38" w14:textId="77777777" w:rsidR="001E7CF8" w:rsidRPr="00E75BFD" w:rsidRDefault="001E7CF8" w:rsidP="001E7CF8"/>
    <w:p w14:paraId="519576D4" w14:textId="77777777" w:rsidR="00395E05" w:rsidRPr="00E75BFD" w:rsidRDefault="00395E05">
      <w:pPr>
        <w:spacing w:line="278" w:lineRule="auto"/>
        <w:rPr>
          <w:rFonts w:ascii="Times New Roman" w:eastAsiaTheme="majorEastAsia" w:hAnsi="Times New Roman" w:cs="Times New Roman"/>
          <w:b/>
          <w:bCs/>
          <w:sz w:val="32"/>
          <w:szCs w:val="32"/>
        </w:rPr>
      </w:pPr>
      <w:bookmarkStart w:id="19" w:name="_Toc211453537"/>
      <w:r w:rsidRPr="00E75BFD">
        <w:br w:type="page"/>
      </w:r>
    </w:p>
    <w:p w14:paraId="6DFC877E" w14:textId="717D76D9" w:rsidR="00395E05" w:rsidRPr="00E75BFD" w:rsidRDefault="00395E05" w:rsidP="00A325BD">
      <w:pPr>
        <w:pStyle w:val="Heading1"/>
      </w:pPr>
      <w:r w:rsidRPr="00E75BFD">
        <w:lastRenderedPageBreak/>
        <w:t xml:space="preserve">CHAPTER 4: </w:t>
      </w:r>
      <w:bookmarkEnd w:id="19"/>
      <w:r w:rsidR="00D7487F" w:rsidRPr="00E75BFD">
        <w:t>THIẾT KẾ</w:t>
      </w:r>
      <w:r w:rsidRPr="00E75BFD">
        <w:t xml:space="preserve"> KIỂM THỬ</w:t>
      </w:r>
    </w:p>
    <w:p w14:paraId="4E0B1880" w14:textId="77777777" w:rsidR="00395E05" w:rsidRPr="00E75BFD" w:rsidRDefault="00395E05" w:rsidP="00395E05">
      <w:pPr>
        <w:pStyle w:val="Heading2"/>
        <w:rPr>
          <w:lang w:val="vi-VN"/>
        </w:rPr>
      </w:pPr>
      <w:bookmarkStart w:id="20" w:name="_Toc211453538"/>
      <w:r w:rsidRPr="00E75BFD">
        <w:rPr>
          <w:lang w:val="vi-VN"/>
        </w:rPr>
        <w:t xml:space="preserve">4.1. </w:t>
      </w:r>
      <w:bookmarkEnd w:id="20"/>
      <w:r w:rsidRPr="00E75BFD">
        <w:rPr>
          <w:lang w:val="vi-VN"/>
        </w:rPr>
        <w:t>Giới thiệu</w:t>
      </w:r>
    </w:p>
    <w:p w14:paraId="12B1D762" w14:textId="47D12E78" w:rsidR="006B52B8" w:rsidRPr="00E75BFD" w:rsidRDefault="003F23C6" w:rsidP="003820A6">
      <w:pPr>
        <w:pStyle w:val="NoSpacing"/>
        <w:jc w:val="both"/>
        <w:rPr>
          <w:rFonts w:ascii="Times New Roman" w:hAnsi="Times New Roman" w:cs="Times New Roman"/>
          <w:sz w:val="26"/>
          <w:szCs w:val="26"/>
        </w:rPr>
      </w:pPr>
      <w:r w:rsidRPr="00E75BFD">
        <w:rPr>
          <w:rFonts w:ascii="Times New Roman" w:hAnsi="Times New Roman" w:cs="Times New Roman"/>
          <w:sz w:val="26"/>
          <w:szCs w:val="26"/>
        </w:rPr>
        <w:t xml:space="preserve"> </w:t>
      </w:r>
      <w:r w:rsidR="003820A6" w:rsidRPr="00E75BFD">
        <w:rPr>
          <w:rFonts w:ascii="Times New Roman" w:hAnsi="Times New Roman" w:cs="Times New Roman"/>
          <w:sz w:val="26"/>
          <w:szCs w:val="26"/>
        </w:rPr>
        <w:t>Chương này trình bày phương pháp kiểm thử được áp dụng cho hệ thống MERN Store nhằm đảm bảo các chức năng chính hoạt động đúng theo yêu cầu và kiểm soát chất lượng hệ thống trước khi demo/đánh giá. Nội dung bao gồm chiến lược thiết kế test case, kỹ thuật kiểm thử sử dụng, cách tổ chức bộ test theo module và vai trò, cũng như phương pháp kết hợp giữa kiểm thử thủ công và tự động trong bối cảnh Agile và CI/CD</w:t>
      </w:r>
    </w:p>
    <w:p w14:paraId="4C97B6F6" w14:textId="77777777" w:rsidR="003B3313" w:rsidRPr="00E75BFD" w:rsidRDefault="003B3313" w:rsidP="003B3313"/>
    <w:p w14:paraId="3B74C2BD" w14:textId="5C0EA5D7" w:rsidR="0090250E" w:rsidRPr="00E75BFD" w:rsidRDefault="00F82E70" w:rsidP="0090250E">
      <w:pPr>
        <w:pStyle w:val="Heading2"/>
        <w:rPr>
          <w:lang w:val="vi-VN"/>
        </w:rPr>
      </w:pPr>
      <w:bookmarkStart w:id="21" w:name="_Toc211453548"/>
      <w:r w:rsidRPr="00E75BFD">
        <w:rPr>
          <w:lang w:val="vi-VN"/>
        </w:rPr>
        <w:t>4</w:t>
      </w:r>
      <w:r w:rsidR="0090250E" w:rsidRPr="00E75BFD">
        <w:rPr>
          <w:lang w:val="vi-VN"/>
        </w:rPr>
        <w:t>.2</w:t>
      </w:r>
      <w:r w:rsidR="00083797" w:rsidRPr="00E75BFD">
        <w:rPr>
          <w:lang w:val="vi-VN"/>
        </w:rPr>
        <w:t>.</w:t>
      </w:r>
      <w:r w:rsidR="0090250E" w:rsidRPr="00E75BFD">
        <w:rPr>
          <w:lang w:val="vi-VN"/>
        </w:rPr>
        <w:t xml:space="preserve"> </w:t>
      </w:r>
      <w:bookmarkEnd w:id="21"/>
      <w:r w:rsidR="00631AD6" w:rsidRPr="00E75BFD">
        <w:rPr>
          <w:lang w:val="vi-VN"/>
        </w:rPr>
        <w:t>Test Design Approach</w:t>
      </w:r>
    </w:p>
    <w:p w14:paraId="619F876E" w14:textId="0173D6FC" w:rsidR="00F82E70" w:rsidRPr="00E75BFD" w:rsidRDefault="00F82E70" w:rsidP="00F82E70">
      <w:pPr>
        <w:pStyle w:val="Heading3"/>
        <w:rPr>
          <w:lang w:val="vi-VN"/>
        </w:rPr>
      </w:pPr>
      <w:bookmarkStart w:id="22" w:name="_Toc211453549"/>
      <w:r w:rsidRPr="00E75BFD">
        <w:rPr>
          <w:lang w:val="vi-VN"/>
        </w:rPr>
        <w:t> </w:t>
      </w:r>
      <w:r w:rsidRPr="00E75BFD">
        <w:rPr>
          <w:lang w:val="vi-VN"/>
        </w:rPr>
        <w:t>4.2.1</w:t>
      </w:r>
      <w:r w:rsidR="00083797" w:rsidRPr="00E75BFD">
        <w:rPr>
          <w:lang w:val="vi-VN"/>
        </w:rPr>
        <w:t>.</w:t>
      </w:r>
      <w:r w:rsidRPr="00E75BFD">
        <w:rPr>
          <w:lang w:val="vi-VN"/>
        </w:rPr>
        <w:t xml:space="preserve"> </w:t>
      </w:r>
      <w:bookmarkEnd w:id="22"/>
      <w:r w:rsidR="00631AD6" w:rsidRPr="00E75BFD">
        <w:rPr>
          <w:lang w:val="vi-VN"/>
        </w:rPr>
        <w:t>Basis for Test Design</w:t>
      </w:r>
    </w:p>
    <w:p w14:paraId="04B5E66F" w14:textId="5A5CFC1F" w:rsidR="00631AD6" w:rsidRPr="00E75BFD" w:rsidRDefault="00631AD6" w:rsidP="00631AD6">
      <w:pPr>
        <w:rPr>
          <w:rFonts w:ascii="Times New Roman" w:hAnsi="Times New Roman" w:cs="Times New Roman"/>
          <w:sz w:val="26"/>
          <w:szCs w:val="26"/>
        </w:rPr>
      </w:pPr>
      <w:r w:rsidRPr="00E75BFD">
        <w:rPr>
          <w:rFonts w:ascii="Times New Roman" w:hAnsi="Times New Roman" w:cs="Times New Roman"/>
          <w:sz w:val="26"/>
          <w:szCs w:val="26"/>
        </w:rPr>
        <w:t>Test case được thiết kế dựa trên:</w:t>
      </w:r>
    </w:p>
    <w:p w14:paraId="65F74DD1" w14:textId="63B61C94" w:rsidR="00631AD6" w:rsidRPr="00E75BFD" w:rsidRDefault="00631AD6" w:rsidP="00957E81">
      <w:pPr>
        <w:pStyle w:val="ListParagraph"/>
        <w:numPr>
          <w:ilvl w:val="0"/>
          <w:numId w:val="16"/>
        </w:numPr>
        <w:rPr>
          <w:rFonts w:ascii="Times New Roman" w:hAnsi="Times New Roman" w:cs="Times New Roman"/>
          <w:sz w:val="26"/>
          <w:szCs w:val="26"/>
        </w:rPr>
      </w:pPr>
      <w:r w:rsidRPr="00E75BFD">
        <w:rPr>
          <w:rFonts w:ascii="Times New Roman" w:hAnsi="Times New Roman" w:cs="Times New Roman"/>
          <w:sz w:val="26"/>
          <w:szCs w:val="26"/>
        </w:rPr>
        <w:t>User stories và acceptance criteria ở Chương 2.</w:t>
      </w:r>
    </w:p>
    <w:p w14:paraId="219322BC" w14:textId="4A738299" w:rsidR="00631AD6" w:rsidRPr="00E75BFD" w:rsidRDefault="00631AD6" w:rsidP="00957E81">
      <w:pPr>
        <w:pStyle w:val="ListParagraph"/>
        <w:numPr>
          <w:ilvl w:val="0"/>
          <w:numId w:val="16"/>
        </w:numPr>
        <w:rPr>
          <w:rFonts w:ascii="Times New Roman" w:hAnsi="Times New Roman" w:cs="Times New Roman"/>
          <w:sz w:val="26"/>
          <w:szCs w:val="26"/>
        </w:rPr>
      </w:pPr>
      <w:r w:rsidRPr="00E75BFD">
        <w:rPr>
          <w:rFonts w:ascii="Times New Roman" w:hAnsi="Times New Roman" w:cs="Times New Roman"/>
          <w:sz w:val="26"/>
          <w:szCs w:val="26"/>
        </w:rPr>
        <w:t>Danh sách REST APIs và các nghiệp vụ chính theo vai trò Client – Merchant – Admin.</w:t>
      </w:r>
    </w:p>
    <w:p w14:paraId="685AC8F5" w14:textId="021183EC" w:rsidR="00631AD6" w:rsidRPr="00E75BFD" w:rsidRDefault="00631AD6" w:rsidP="00957E81">
      <w:pPr>
        <w:pStyle w:val="ListParagraph"/>
        <w:numPr>
          <w:ilvl w:val="0"/>
          <w:numId w:val="16"/>
        </w:numPr>
        <w:rPr>
          <w:rFonts w:ascii="Times New Roman" w:hAnsi="Times New Roman" w:cs="Times New Roman"/>
          <w:sz w:val="26"/>
          <w:szCs w:val="26"/>
        </w:rPr>
      </w:pPr>
      <w:r w:rsidRPr="00E75BFD">
        <w:rPr>
          <w:rFonts w:ascii="Times New Roman" w:hAnsi="Times New Roman" w:cs="Times New Roman"/>
          <w:sz w:val="26"/>
          <w:szCs w:val="26"/>
        </w:rPr>
        <w:t>Luồng nghiệp vụ trọng yếu: Auth → Catalog → Cart → Order → Order History → Rating → Support.</w:t>
      </w:r>
    </w:p>
    <w:p w14:paraId="1548F618" w14:textId="7DDC4820" w:rsidR="006953D8" w:rsidRPr="00E75BFD" w:rsidRDefault="00631AD6" w:rsidP="00957E81">
      <w:pPr>
        <w:pStyle w:val="ListParagraph"/>
        <w:numPr>
          <w:ilvl w:val="0"/>
          <w:numId w:val="16"/>
        </w:numPr>
        <w:rPr>
          <w:rFonts w:ascii="Times New Roman" w:hAnsi="Times New Roman" w:cs="Times New Roman"/>
          <w:sz w:val="26"/>
          <w:szCs w:val="26"/>
        </w:rPr>
      </w:pPr>
      <w:r w:rsidRPr="00E75BFD">
        <w:rPr>
          <w:rFonts w:ascii="Times New Roman" w:hAnsi="Times New Roman" w:cs="Times New Roman"/>
          <w:sz w:val="26"/>
          <w:szCs w:val="26"/>
        </w:rPr>
        <w:t>Các ràng buộc dữ liệu và quy tắc nghiệp vụ: kiểm tra tồn kho, điều kiện hủy đơn, quy tắc đánh giá sau mua.</w:t>
      </w:r>
    </w:p>
    <w:p w14:paraId="401B7555" w14:textId="4499B363" w:rsidR="00F82E70" w:rsidRPr="00E75BFD" w:rsidRDefault="00F82E70" w:rsidP="00F82E70">
      <w:pPr>
        <w:pStyle w:val="Heading3"/>
        <w:rPr>
          <w:lang w:val="vi-VN"/>
        </w:rPr>
      </w:pPr>
      <w:bookmarkStart w:id="23" w:name="_Toc211453550"/>
      <w:r w:rsidRPr="00E75BFD">
        <w:rPr>
          <w:lang w:val="vi-VN"/>
        </w:rPr>
        <w:t> </w:t>
      </w:r>
      <w:r w:rsidRPr="00E75BFD">
        <w:rPr>
          <w:lang w:val="vi-VN"/>
        </w:rPr>
        <w:t>4.2.2</w:t>
      </w:r>
      <w:r w:rsidR="00083797" w:rsidRPr="00E75BFD">
        <w:rPr>
          <w:lang w:val="vi-VN"/>
        </w:rPr>
        <w:t>.</w:t>
      </w:r>
      <w:r w:rsidRPr="00E75BFD">
        <w:rPr>
          <w:lang w:val="vi-VN"/>
        </w:rPr>
        <w:t xml:space="preserve"> </w:t>
      </w:r>
      <w:bookmarkEnd w:id="23"/>
      <w:r w:rsidR="00631AD6" w:rsidRPr="00E75BFD">
        <w:rPr>
          <w:lang w:val="vi-VN"/>
        </w:rPr>
        <w:t>Test Organization by Modules</w:t>
      </w:r>
    </w:p>
    <w:p w14:paraId="6B51F15C" w14:textId="40E696E3" w:rsidR="00631AD6" w:rsidRPr="00E75BFD" w:rsidRDefault="00631AD6" w:rsidP="00631AD6">
      <w:pPr>
        <w:rPr>
          <w:rFonts w:ascii="Times New Roman" w:hAnsi="Times New Roman" w:cs="Times New Roman"/>
          <w:sz w:val="26"/>
          <w:szCs w:val="26"/>
        </w:rPr>
      </w:pPr>
      <w:r w:rsidRPr="00E75BFD">
        <w:rPr>
          <w:rFonts w:ascii="Times New Roman" w:hAnsi="Times New Roman" w:cs="Times New Roman"/>
          <w:sz w:val="26"/>
          <w:szCs w:val="26"/>
        </w:rPr>
        <w:t>Các test case được phân nhóm theo chức năng:</w:t>
      </w:r>
    </w:p>
    <w:p w14:paraId="7BF3CCBB" w14:textId="78DD0065" w:rsidR="00631AD6" w:rsidRPr="00E75BFD" w:rsidRDefault="00631AD6"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Access Control &amp; Authentication</w:t>
      </w:r>
    </w:p>
    <w:p w14:paraId="15517A1D" w14:textId="0827211C" w:rsidR="00631AD6" w:rsidRPr="00E75BFD" w:rsidRDefault="00631AD6"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Product Catalog (Category/Brand/Product/Merchant)</w:t>
      </w:r>
    </w:p>
    <w:p w14:paraId="6624DBD0" w14:textId="57F01035" w:rsidR="00631AD6" w:rsidRPr="00E75BFD" w:rsidRDefault="00631AD6"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Shopping Cart</w:t>
      </w:r>
    </w:p>
    <w:p w14:paraId="56310322" w14:textId="5B805A61" w:rsidR="00631AD6" w:rsidRPr="00E75BFD" w:rsidRDefault="00631AD6"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Order Processing</w:t>
      </w:r>
    </w:p>
    <w:p w14:paraId="34626106" w14:textId="08649C98" w:rsidR="00631AD6" w:rsidRPr="00E75BFD" w:rsidRDefault="00631AD6"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Order History &amp; Status</w:t>
      </w:r>
    </w:p>
    <w:p w14:paraId="1A5946A6" w14:textId="5C65A6FE" w:rsidR="00631AD6" w:rsidRPr="00E75BFD" w:rsidRDefault="00631AD6"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Account &amp; Address</w:t>
      </w:r>
    </w:p>
    <w:p w14:paraId="5EE7A1A3" w14:textId="636979F0" w:rsidR="00631AD6" w:rsidRPr="00E75BFD" w:rsidRDefault="00631AD6"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Rating &amp; Review</w:t>
      </w:r>
    </w:p>
    <w:p w14:paraId="26650D2C" w14:textId="18A52FBB" w:rsidR="00631AD6" w:rsidRPr="00E75BFD" w:rsidRDefault="00631AD6" w:rsidP="00957E81">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Customer Support</w:t>
      </w:r>
    </w:p>
    <w:p w14:paraId="468FD6B1" w14:textId="100C3F68" w:rsidR="00F70335" w:rsidRPr="00E75BFD" w:rsidRDefault="00631AD6" w:rsidP="00980F5F">
      <w:pPr>
        <w:pStyle w:val="ListParagraph"/>
        <w:numPr>
          <w:ilvl w:val="0"/>
          <w:numId w:val="17"/>
        </w:numPr>
        <w:rPr>
          <w:rFonts w:ascii="Times New Roman" w:hAnsi="Times New Roman" w:cs="Times New Roman"/>
          <w:sz w:val="26"/>
          <w:szCs w:val="26"/>
        </w:rPr>
      </w:pPr>
      <w:r w:rsidRPr="00E75BFD">
        <w:rPr>
          <w:rFonts w:ascii="Times New Roman" w:hAnsi="Times New Roman" w:cs="Times New Roman"/>
          <w:sz w:val="26"/>
          <w:szCs w:val="26"/>
        </w:rPr>
        <w:t>Admin/ Merchant Dashboards (UI + permissions)</w:t>
      </w:r>
    </w:p>
    <w:p w14:paraId="095FAC46" w14:textId="644157ED" w:rsidR="0090250E" w:rsidRPr="00E75BFD" w:rsidRDefault="00D60FD6" w:rsidP="0090250E">
      <w:pPr>
        <w:pStyle w:val="Heading2"/>
        <w:rPr>
          <w:lang w:val="vi-VN"/>
        </w:rPr>
      </w:pPr>
      <w:bookmarkStart w:id="24" w:name="_Toc211453554"/>
      <w:r w:rsidRPr="00E75BFD">
        <w:rPr>
          <w:lang w:val="vi-VN"/>
        </w:rPr>
        <w:t>4</w:t>
      </w:r>
      <w:r w:rsidR="0090250E" w:rsidRPr="00E75BFD">
        <w:rPr>
          <w:lang w:val="vi-VN"/>
        </w:rPr>
        <w:t>.3</w:t>
      </w:r>
      <w:r w:rsidR="00083797" w:rsidRPr="00E75BFD">
        <w:rPr>
          <w:lang w:val="vi-VN"/>
        </w:rPr>
        <w:t>.</w:t>
      </w:r>
      <w:r w:rsidR="0090250E" w:rsidRPr="00E75BFD">
        <w:rPr>
          <w:lang w:val="vi-VN"/>
        </w:rPr>
        <w:t xml:space="preserve"> </w:t>
      </w:r>
      <w:bookmarkEnd w:id="24"/>
      <w:r w:rsidR="00631AD6" w:rsidRPr="00E75BFD">
        <w:rPr>
          <w:lang w:val="vi-VN"/>
        </w:rPr>
        <w:t>Test Techniques Applied</w:t>
      </w:r>
    </w:p>
    <w:p w14:paraId="3660A437" w14:textId="675DD858" w:rsidR="0090250E" w:rsidRPr="00E75BFD" w:rsidRDefault="0090250E" w:rsidP="0090250E">
      <w:pPr>
        <w:pStyle w:val="Heading3"/>
        <w:rPr>
          <w:lang w:val="vi-VN"/>
        </w:rPr>
      </w:pPr>
      <w:bookmarkStart w:id="25" w:name="_Toc211453555"/>
      <w:r w:rsidRPr="00E75BFD">
        <w:rPr>
          <w:lang w:val="vi-VN"/>
        </w:rPr>
        <w:t> </w:t>
      </w:r>
      <w:r w:rsidR="00D60FD6" w:rsidRPr="00E75BFD">
        <w:rPr>
          <w:lang w:val="vi-VN"/>
        </w:rPr>
        <w:t>4</w:t>
      </w:r>
      <w:r w:rsidRPr="00E75BFD">
        <w:rPr>
          <w:lang w:val="vi-VN"/>
        </w:rPr>
        <w:t>.3.1</w:t>
      </w:r>
      <w:r w:rsidR="00083797" w:rsidRPr="00E75BFD">
        <w:rPr>
          <w:lang w:val="vi-VN"/>
        </w:rPr>
        <w:t>.</w:t>
      </w:r>
      <w:r w:rsidRPr="00E75BFD">
        <w:rPr>
          <w:lang w:val="vi-VN"/>
        </w:rPr>
        <w:t xml:space="preserve"> </w:t>
      </w:r>
      <w:bookmarkEnd w:id="25"/>
      <w:r w:rsidR="00631AD6" w:rsidRPr="00E75BFD">
        <w:rPr>
          <w:lang w:val="vi-VN"/>
        </w:rPr>
        <w:t>Functional Test Techniques</w:t>
      </w:r>
    </w:p>
    <w:p w14:paraId="0CC84B73" w14:textId="77777777" w:rsidR="00193419" w:rsidRPr="00E75BFD" w:rsidRDefault="0034120F" w:rsidP="00193419">
      <w:pPr>
        <w:pStyle w:val="ListParagraph"/>
        <w:numPr>
          <w:ilvl w:val="0"/>
          <w:numId w:val="20"/>
        </w:numPr>
        <w:jc w:val="both"/>
        <w:rPr>
          <w:rFonts w:ascii="Times New Roman" w:hAnsi="Times New Roman" w:cs="Times New Roman"/>
          <w:sz w:val="26"/>
          <w:szCs w:val="26"/>
        </w:rPr>
      </w:pPr>
      <w:r w:rsidRPr="00E75BFD">
        <w:rPr>
          <w:rFonts w:ascii="Times New Roman" w:hAnsi="Times New Roman" w:cs="Times New Roman"/>
          <w:sz w:val="26"/>
          <w:szCs w:val="26"/>
        </w:rPr>
        <w:t xml:space="preserve">Equivalence Partitioning: Form đăng ký/đăng nhập (email hợp lệ/không), tạo sản phẩm (price &gt; 0 vs ≤ 0), cập nhật địa chỉ (đủ/thiếu trường bắt buộc), liên hệ hỗ trợ qua routes/contact </w:t>
      </w:r>
    </w:p>
    <w:p w14:paraId="473106B1" w14:textId="5DFEA337" w:rsidR="00631AD6" w:rsidRPr="00E75BFD" w:rsidRDefault="00631AD6" w:rsidP="00B168DD">
      <w:pPr>
        <w:pStyle w:val="ListParagraph"/>
        <w:numPr>
          <w:ilvl w:val="0"/>
          <w:numId w:val="20"/>
        </w:numPr>
        <w:jc w:val="both"/>
        <w:rPr>
          <w:rFonts w:ascii="Times New Roman" w:hAnsi="Times New Roman" w:cs="Times New Roman"/>
          <w:sz w:val="26"/>
          <w:szCs w:val="26"/>
        </w:rPr>
      </w:pPr>
      <w:r w:rsidRPr="00E75BFD">
        <w:rPr>
          <w:rFonts w:ascii="Times New Roman" w:hAnsi="Times New Roman" w:cs="Times New Roman"/>
          <w:sz w:val="26"/>
          <w:szCs w:val="26"/>
        </w:rPr>
        <w:t>Boundary Value Analysis (Kiểm thử giá trị biên): Áp dụng cho giá sản phẩm, số lượng tồn kho, quantity trong cart, rating 1–5 sao.</w:t>
      </w:r>
    </w:p>
    <w:p w14:paraId="44EB135F" w14:textId="77777777" w:rsidR="00B168DD" w:rsidRPr="00E75BFD" w:rsidRDefault="00B168DD" w:rsidP="00B168DD">
      <w:pPr>
        <w:pStyle w:val="ListParagraph"/>
        <w:numPr>
          <w:ilvl w:val="0"/>
          <w:numId w:val="20"/>
        </w:numPr>
        <w:jc w:val="both"/>
        <w:rPr>
          <w:rFonts w:ascii="Times New Roman" w:hAnsi="Times New Roman" w:cs="Times New Roman"/>
          <w:sz w:val="26"/>
          <w:szCs w:val="26"/>
        </w:rPr>
      </w:pPr>
      <w:r w:rsidRPr="00E75BFD">
        <w:rPr>
          <w:rFonts w:ascii="Times New Roman" w:hAnsi="Times New Roman" w:cs="Times New Roman"/>
          <w:sz w:val="26"/>
          <w:szCs w:val="26"/>
        </w:rPr>
        <w:lastRenderedPageBreak/>
        <w:t xml:space="preserve">Decision Table / Rule-based: Quy tắc hủy đơn chỉ khi trạng thái chưa kết thúc (Not processed/Processing/Shipped → Cancelled; không hủy khi Delivered/Completed); quyền đánh giá chỉ sau Delivered/Completed </w:t>
      </w:r>
    </w:p>
    <w:p w14:paraId="4238C52C" w14:textId="2B0F9A07" w:rsidR="00DA7FAA" w:rsidRPr="00E75BFD" w:rsidRDefault="00DA7FAA" w:rsidP="00DA7FAA">
      <w:pPr>
        <w:pStyle w:val="ListParagraph"/>
        <w:numPr>
          <w:ilvl w:val="0"/>
          <w:numId w:val="20"/>
        </w:numPr>
        <w:jc w:val="both"/>
        <w:rPr>
          <w:rFonts w:ascii="Times New Roman" w:hAnsi="Times New Roman" w:cs="Times New Roman"/>
          <w:sz w:val="26"/>
          <w:szCs w:val="26"/>
        </w:rPr>
      </w:pPr>
      <w:r w:rsidRPr="00E75BFD">
        <w:rPr>
          <w:rFonts w:ascii="Times New Roman" w:hAnsi="Times New Roman" w:cs="Times New Roman"/>
          <w:sz w:val="26"/>
          <w:szCs w:val="26"/>
        </w:rPr>
        <w:t>State Transition: Vòng đời đơn hàng theo CART_ITEM_STATUS (Not processed → Processing → Shipped → Delivered → Completed; nhánh Cancelled). Cấm chuyển lùi (Delivered → Processing) và cấm vượt rào (Completed → Shipped)</w:t>
      </w:r>
    </w:p>
    <w:p w14:paraId="3488A0F5" w14:textId="6041D0B8" w:rsidR="0090250E" w:rsidRPr="00E75BFD" w:rsidRDefault="0090250E" w:rsidP="0090250E">
      <w:pPr>
        <w:pStyle w:val="Heading3"/>
        <w:rPr>
          <w:lang w:val="vi-VN"/>
        </w:rPr>
      </w:pPr>
      <w:bookmarkStart w:id="26" w:name="_Toc211453556"/>
      <w:r w:rsidRPr="00E75BFD">
        <w:rPr>
          <w:lang w:val="vi-VN"/>
        </w:rPr>
        <w:t> </w:t>
      </w:r>
      <w:r w:rsidR="00D60FD6" w:rsidRPr="00E75BFD">
        <w:rPr>
          <w:lang w:val="vi-VN"/>
        </w:rPr>
        <w:t>4</w:t>
      </w:r>
      <w:r w:rsidRPr="00E75BFD">
        <w:rPr>
          <w:lang w:val="vi-VN"/>
        </w:rPr>
        <w:t>.3.2</w:t>
      </w:r>
      <w:r w:rsidR="00083797" w:rsidRPr="00E75BFD">
        <w:rPr>
          <w:lang w:val="vi-VN"/>
        </w:rPr>
        <w:t>.</w:t>
      </w:r>
      <w:r w:rsidRPr="00E75BFD">
        <w:rPr>
          <w:lang w:val="vi-VN"/>
        </w:rPr>
        <w:t xml:space="preserve"> </w:t>
      </w:r>
      <w:bookmarkEnd w:id="26"/>
      <w:r w:rsidR="00631AD6" w:rsidRPr="00E75BFD">
        <w:rPr>
          <w:lang w:val="vi-VN"/>
        </w:rPr>
        <w:t>Security-Oriented Checks</w:t>
      </w:r>
    </w:p>
    <w:p w14:paraId="1812C36B" w14:textId="604187EA" w:rsidR="00631AD6" w:rsidRPr="00E75BFD" w:rsidRDefault="00631AD6" w:rsidP="00957E81">
      <w:pPr>
        <w:pStyle w:val="ListParagraph"/>
        <w:numPr>
          <w:ilvl w:val="0"/>
          <w:numId w:val="23"/>
        </w:numPr>
        <w:jc w:val="both"/>
        <w:rPr>
          <w:rFonts w:ascii="Times New Roman" w:hAnsi="Times New Roman" w:cs="Times New Roman"/>
          <w:sz w:val="26"/>
          <w:szCs w:val="26"/>
        </w:rPr>
      </w:pPr>
      <w:r w:rsidRPr="00E75BFD">
        <w:rPr>
          <w:rFonts w:ascii="Times New Roman" w:hAnsi="Times New Roman" w:cs="Times New Roman"/>
          <w:sz w:val="26"/>
          <w:szCs w:val="26"/>
        </w:rPr>
        <w:t>Kiểm tra authentication/authorization bằng JWT.</w:t>
      </w:r>
    </w:p>
    <w:p w14:paraId="79520A67" w14:textId="5E090C1E" w:rsidR="00631AD6" w:rsidRPr="00E75BFD" w:rsidRDefault="00631AD6" w:rsidP="00957E81">
      <w:pPr>
        <w:pStyle w:val="ListParagraph"/>
        <w:numPr>
          <w:ilvl w:val="0"/>
          <w:numId w:val="23"/>
        </w:numPr>
        <w:jc w:val="both"/>
        <w:rPr>
          <w:rFonts w:ascii="Times New Roman" w:hAnsi="Times New Roman" w:cs="Times New Roman"/>
          <w:sz w:val="26"/>
          <w:szCs w:val="26"/>
        </w:rPr>
      </w:pPr>
      <w:r w:rsidRPr="00E75BFD">
        <w:rPr>
          <w:rFonts w:ascii="Times New Roman" w:hAnsi="Times New Roman" w:cs="Times New Roman"/>
          <w:sz w:val="26"/>
          <w:szCs w:val="26"/>
        </w:rPr>
        <w:t>Kiểm tra truy cập trái phép giữa vai trò:</w:t>
      </w:r>
    </w:p>
    <w:p w14:paraId="73604DB8" w14:textId="1316B70C" w:rsidR="00631AD6" w:rsidRPr="00E75BFD" w:rsidRDefault="00631AD6" w:rsidP="00957E81">
      <w:pPr>
        <w:pStyle w:val="ListParagraph"/>
        <w:numPr>
          <w:ilvl w:val="0"/>
          <w:numId w:val="210"/>
        </w:numPr>
        <w:ind w:left="1080"/>
        <w:jc w:val="both"/>
        <w:rPr>
          <w:rFonts w:ascii="Times New Roman" w:hAnsi="Times New Roman" w:cs="Times New Roman"/>
          <w:sz w:val="26"/>
          <w:szCs w:val="26"/>
        </w:rPr>
      </w:pPr>
      <w:r w:rsidRPr="00E75BFD">
        <w:rPr>
          <w:rFonts w:ascii="Times New Roman" w:hAnsi="Times New Roman" w:cs="Times New Roman"/>
          <w:sz w:val="26"/>
          <w:szCs w:val="26"/>
        </w:rPr>
        <w:t>Client không được gọi admin endpoints.</w:t>
      </w:r>
    </w:p>
    <w:p w14:paraId="1F16B113" w14:textId="05CD054E" w:rsidR="00631AD6" w:rsidRPr="00E75BFD" w:rsidRDefault="00631AD6" w:rsidP="00957E81">
      <w:pPr>
        <w:pStyle w:val="ListParagraph"/>
        <w:numPr>
          <w:ilvl w:val="0"/>
          <w:numId w:val="210"/>
        </w:numPr>
        <w:ind w:left="1080"/>
        <w:jc w:val="both"/>
        <w:rPr>
          <w:rFonts w:ascii="Times New Roman" w:hAnsi="Times New Roman" w:cs="Times New Roman"/>
          <w:sz w:val="26"/>
          <w:szCs w:val="26"/>
        </w:rPr>
      </w:pPr>
      <w:r w:rsidRPr="00E75BFD">
        <w:rPr>
          <w:rFonts w:ascii="Times New Roman" w:hAnsi="Times New Roman" w:cs="Times New Roman"/>
          <w:sz w:val="26"/>
          <w:szCs w:val="26"/>
        </w:rPr>
        <w:t>Merchant chỉ quản lý sản phẩm thuộc store của mình.</w:t>
      </w:r>
    </w:p>
    <w:p w14:paraId="1798F306" w14:textId="327E79FF" w:rsidR="00BB52FC" w:rsidRPr="00E75BFD" w:rsidRDefault="00BB52FC" w:rsidP="00957E81">
      <w:pPr>
        <w:pStyle w:val="ListParagraph"/>
        <w:numPr>
          <w:ilvl w:val="0"/>
          <w:numId w:val="210"/>
        </w:numPr>
        <w:ind w:left="1080"/>
        <w:jc w:val="both"/>
        <w:rPr>
          <w:rFonts w:ascii="Times New Roman" w:hAnsi="Times New Roman" w:cs="Times New Roman"/>
          <w:sz w:val="26"/>
          <w:szCs w:val="26"/>
        </w:rPr>
      </w:pPr>
      <w:r w:rsidRPr="00E75BFD">
        <w:rPr>
          <w:rFonts w:ascii="Times New Roman" w:hAnsi="Times New Roman" w:cs="Times New Roman"/>
          <w:sz w:val="26"/>
          <w:szCs w:val="26"/>
        </w:rPr>
        <w:t>Admin không được phép đặt đơn hàng (bị chặn trong cart/order)</w:t>
      </w:r>
    </w:p>
    <w:p w14:paraId="7772E390" w14:textId="496F574C" w:rsidR="00863668" w:rsidRPr="00E75BFD" w:rsidRDefault="00631AD6" w:rsidP="00957E81">
      <w:pPr>
        <w:pStyle w:val="ListParagraph"/>
        <w:numPr>
          <w:ilvl w:val="0"/>
          <w:numId w:val="23"/>
        </w:numPr>
        <w:jc w:val="both"/>
        <w:rPr>
          <w:rFonts w:ascii="Times New Roman" w:hAnsi="Times New Roman" w:cs="Times New Roman"/>
          <w:sz w:val="26"/>
          <w:szCs w:val="26"/>
        </w:rPr>
      </w:pPr>
      <w:r w:rsidRPr="00E75BFD">
        <w:rPr>
          <w:rFonts w:ascii="Times New Roman" w:hAnsi="Times New Roman" w:cs="Times New Roman"/>
          <w:sz w:val="26"/>
          <w:szCs w:val="26"/>
        </w:rPr>
        <w:t xml:space="preserve">Kiểm thử negative cases: token thiếu/hết hạn/sai định </w:t>
      </w:r>
      <w:r w:rsidR="00EF6BB5" w:rsidRPr="00E75BFD">
        <w:rPr>
          <w:rFonts w:ascii="Times New Roman" w:hAnsi="Times New Roman" w:cs="Times New Roman"/>
          <w:sz w:val="26"/>
          <w:szCs w:val="26"/>
        </w:rPr>
        <w:t>dạng, gọi API bảo vệ khi không có token hoặc sai role (đã có trong middleware tests và integration tests</w:t>
      </w:r>
    </w:p>
    <w:p w14:paraId="34F0F561" w14:textId="5099612A" w:rsidR="00D03E9B" w:rsidRPr="00E75BFD" w:rsidRDefault="00D03E9B" w:rsidP="001D0BB7">
      <w:pPr>
        <w:pStyle w:val="Heading2"/>
        <w:rPr>
          <w:lang w:val="vi-VN"/>
        </w:rPr>
      </w:pPr>
      <w:r w:rsidRPr="00E75BFD">
        <w:rPr>
          <w:lang w:val="vi-VN"/>
        </w:rPr>
        <w:t xml:space="preserve">4.4. </w:t>
      </w:r>
      <w:r w:rsidR="00EC2DB3" w:rsidRPr="00E75BFD">
        <w:rPr>
          <w:lang w:val="vi-VN"/>
        </w:rPr>
        <w:t>Test Cases generated</w:t>
      </w:r>
    </w:p>
    <w:p w14:paraId="6ABC9D23" w14:textId="77777777" w:rsidR="00855066" w:rsidRDefault="00855066" w:rsidP="00F15A35">
      <w:pPr>
        <w:jc w:val="both"/>
        <w:rPr>
          <w:rFonts w:ascii="Times New Roman" w:hAnsi="Times New Roman" w:cs="Times New Roman"/>
          <w:sz w:val="26"/>
          <w:szCs w:val="26"/>
        </w:rPr>
      </w:pPr>
      <w:r w:rsidRPr="00855066">
        <w:rPr>
          <w:rFonts w:ascii="Times New Roman" w:hAnsi="Times New Roman" w:cs="Times New Roman"/>
          <w:sz w:val="26"/>
          <w:szCs w:val="26"/>
        </w:rPr>
        <w:t xml:space="preserve">Các test case được sinh từ chính luồng nghiệp vụ và yêu cầu chấp nhận của hệ thống: </w:t>
      </w:r>
    </w:p>
    <w:p w14:paraId="3866433D" w14:textId="558CBBB7" w:rsidR="00F15A35" w:rsidRPr="00F15A35" w:rsidRDefault="00F15A35" w:rsidP="00F15A35">
      <w:pPr>
        <w:pStyle w:val="ListParagraph"/>
        <w:numPr>
          <w:ilvl w:val="0"/>
          <w:numId w:val="215"/>
        </w:numPr>
        <w:jc w:val="both"/>
        <w:rPr>
          <w:rFonts w:ascii="Times New Roman" w:hAnsi="Times New Roman" w:cs="Times New Roman"/>
          <w:sz w:val="26"/>
          <w:szCs w:val="26"/>
        </w:rPr>
      </w:pPr>
      <w:r w:rsidRPr="00F15A35">
        <w:rPr>
          <w:rFonts w:ascii="Times New Roman" w:hAnsi="Times New Roman" w:cs="Times New Roman"/>
          <w:sz w:val="26"/>
          <w:szCs w:val="26"/>
        </w:rPr>
        <w:t>Đ</w:t>
      </w:r>
      <w:r w:rsidR="00855066" w:rsidRPr="00F15A35">
        <w:rPr>
          <w:rFonts w:ascii="Times New Roman" w:hAnsi="Times New Roman" w:cs="Times New Roman"/>
          <w:sz w:val="26"/>
          <w:szCs w:val="26"/>
        </w:rPr>
        <w:t xml:space="preserve">ăng ký/đăng nhập, duyệt danh mục–sản phẩm–tìm kiếm, thêm giỏ, đặt/hủy đơn, xem lịch sử và đánh giá, kênh hỗ trợ, phân quyền Admin/Merchant/Member. </w:t>
      </w:r>
    </w:p>
    <w:p w14:paraId="792F61CD" w14:textId="77777777" w:rsidR="00F15A35" w:rsidRPr="00F15A35" w:rsidRDefault="00855066" w:rsidP="00F15A35">
      <w:pPr>
        <w:pStyle w:val="ListParagraph"/>
        <w:numPr>
          <w:ilvl w:val="0"/>
          <w:numId w:val="215"/>
        </w:numPr>
        <w:jc w:val="both"/>
        <w:rPr>
          <w:rFonts w:ascii="Times New Roman" w:hAnsi="Times New Roman" w:cs="Times New Roman"/>
          <w:sz w:val="26"/>
          <w:szCs w:val="26"/>
        </w:rPr>
      </w:pPr>
      <w:r w:rsidRPr="00F15A35">
        <w:rPr>
          <w:rFonts w:ascii="Times New Roman" w:hAnsi="Times New Roman" w:cs="Times New Roman"/>
          <w:sz w:val="26"/>
          <w:szCs w:val="26"/>
        </w:rPr>
        <w:t xml:space="preserve">Trạng thái đơn hàng (chưa xử lý, đang xử lý, đang giao, đã giao, hoàn tất, hủy) là cơ sở cho test chuyển đổi trạng thái và luật hủy/đánh giá. </w:t>
      </w:r>
    </w:p>
    <w:p w14:paraId="749C3CE0" w14:textId="77777777" w:rsidR="00F15A35" w:rsidRPr="00F15A35" w:rsidRDefault="00855066" w:rsidP="00F15A35">
      <w:pPr>
        <w:pStyle w:val="ListParagraph"/>
        <w:numPr>
          <w:ilvl w:val="0"/>
          <w:numId w:val="215"/>
        </w:numPr>
        <w:jc w:val="both"/>
        <w:rPr>
          <w:rFonts w:ascii="Times New Roman" w:hAnsi="Times New Roman" w:cs="Times New Roman"/>
          <w:sz w:val="26"/>
          <w:szCs w:val="26"/>
        </w:rPr>
      </w:pPr>
      <w:r w:rsidRPr="00F15A35">
        <w:rPr>
          <w:rFonts w:ascii="Times New Roman" w:hAnsi="Times New Roman" w:cs="Times New Roman"/>
          <w:sz w:val="26"/>
          <w:szCs w:val="26"/>
        </w:rPr>
        <w:t xml:space="preserve">Bộ lọc giá–rating trong tìm kiếm dùng để kiểm thử giá trị biên và phân vùng tương đương (min/max, rating 1–5, trường hợp đảo ngược). </w:t>
      </w:r>
    </w:p>
    <w:p w14:paraId="0BF0121B" w14:textId="77777777" w:rsidR="00F15A35" w:rsidRPr="00F15A35" w:rsidRDefault="00855066" w:rsidP="00F15A35">
      <w:pPr>
        <w:pStyle w:val="ListParagraph"/>
        <w:numPr>
          <w:ilvl w:val="0"/>
          <w:numId w:val="215"/>
        </w:numPr>
        <w:jc w:val="both"/>
        <w:rPr>
          <w:rFonts w:ascii="Times New Roman" w:hAnsi="Times New Roman" w:cs="Times New Roman"/>
          <w:sz w:val="26"/>
          <w:szCs w:val="26"/>
        </w:rPr>
      </w:pPr>
      <w:r w:rsidRPr="00F15A35">
        <w:rPr>
          <w:rFonts w:ascii="Times New Roman" w:hAnsi="Times New Roman" w:cs="Times New Roman"/>
          <w:sz w:val="26"/>
          <w:szCs w:val="26"/>
        </w:rPr>
        <w:t xml:space="preserve">Các form (email, địa chỉ, sản phẩm, giỏ) tạo cặp hợp lệ/không hợp lệ cho phân vùng tương đương và negative. </w:t>
      </w:r>
    </w:p>
    <w:p w14:paraId="416DC573" w14:textId="28D84587" w:rsidR="00F76912" w:rsidRPr="00F15A35" w:rsidRDefault="00855066" w:rsidP="00F15A35">
      <w:pPr>
        <w:pStyle w:val="ListParagraph"/>
        <w:numPr>
          <w:ilvl w:val="0"/>
          <w:numId w:val="215"/>
        </w:numPr>
        <w:jc w:val="both"/>
        <w:rPr>
          <w:rFonts w:ascii="Times New Roman" w:hAnsi="Times New Roman" w:cs="Times New Roman"/>
          <w:sz w:val="26"/>
          <w:szCs w:val="26"/>
        </w:rPr>
      </w:pPr>
      <w:r w:rsidRPr="00F15A35">
        <w:rPr>
          <w:rFonts w:ascii="Times New Roman" w:hAnsi="Times New Roman" w:cs="Times New Roman"/>
          <w:sz w:val="26"/>
          <w:szCs w:val="26"/>
        </w:rPr>
        <w:t>Các test tự động hiện có kiểm tra cả happy path lẫn sai quyền/sai dữ liệu, thể hiện áp dụng BVA, equivalence, decision rule và state transition một cách cụ thể.</w:t>
      </w:r>
    </w:p>
    <w:tbl>
      <w:tblPr>
        <w:tblStyle w:val="TableGrid"/>
        <w:tblW w:w="0" w:type="auto"/>
        <w:tblLook w:val="04A0" w:firstRow="1" w:lastRow="0" w:firstColumn="1" w:lastColumn="0" w:noHBand="0" w:noVBand="1"/>
      </w:tblPr>
      <w:tblGrid>
        <w:gridCol w:w="679"/>
        <w:gridCol w:w="3446"/>
        <w:gridCol w:w="1540"/>
        <w:gridCol w:w="1620"/>
        <w:gridCol w:w="1075"/>
      </w:tblGrid>
      <w:tr w:rsidR="002A02C9" w:rsidRPr="00E75BFD" w14:paraId="7A9370C6" w14:textId="77777777" w:rsidTr="00AE6D76">
        <w:tc>
          <w:tcPr>
            <w:tcW w:w="679" w:type="dxa"/>
          </w:tcPr>
          <w:p w14:paraId="4B2FB612" w14:textId="0A1766A7" w:rsidR="002A02C9" w:rsidRPr="00E75BFD" w:rsidRDefault="002A02C9" w:rsidP="004A357D">
            <w:pPr>
              <w:jc w:val="center"/>
              <w:rPr>
                <w:rFonts w:ascii="Times New Roman" w:hAnsi="Times New Roman" w:cs="Times New Roman"/>
                <w:sz w:val="26"/>
                <w:szCs w:val="26"/>
              </w:rPr>
            </w:pPr>
            <w:r w:rsidRPr="00E75BFD">
              <w:rPr>
                <w:rFonts w:ascii="Times New Roman" w:hAnsi="Times New Roman" w:cs="Times New Roman"/>
                <w:sz w:val="26"/>
                <w:szCs w:val="26"/>
              </w:rPr>
              <w:t>STT</w:t>
            </w:r>
          </w:p>
        </w:tc>
        <w:tc>
          <w:tcPr>
            <w:tcW w:w="3446" w:type="dxa"/>
          </w:tcPr>
          <w:p w14:paraId="0068A9EF" w14:textId="0FB504E7" w:rsidR="002A02C9" w:rsidRPr="00E75BFD" w:rsidRDefault="004A357D" w:rsidP="004A357D">
            <w:pPr>
              <w:jc w:val="center"/>
              <w:rPr>
                <w:rFonts w:ascii="Times New Roman" w:hAnsi="Times New Roman" w:cs="Times New Roman"/>
                <w:sz w:val="26"/>
                <w:szCs w:val="26"/>
              </w:rPr>
            </w:pPr>
            <w:r w:rsidRPr="00E75BFD">
              <w:rPr>
                <w:rFonts w:ascii="Times New Roman" w:hAnsi="Times New Roman" w:cs="Times New Roman"/>
                <w:sz w:val="26"/>
                <w:szCs w:val="26"/>
              </w:rPr>
              <w:t>Module Chức năng</w:t>
            </w:r>
          </w:p>
        </w:tc>
        <w:tc>
          <w:tcPr>
            <w:tcW w:w="1540" w:type="dxa"/>
          </w:tcPr>
          <w:p w14:paraId="4A4BEC12" w14:textId="1F8F42EE" w:rsidR="002A02C9" w:rsidRPr="00E75BFD" w:rsidRDefault="00AE6D76" w:rsidP="004A357D">
            <w:pPr>
              <w:jc w:val="center"/>
              <w:rPr>
                <w:rFonts w:ascii="Times New Roman" w:hAnsi="Times New Roman" w:cs="Times New Roman"/>
                <w:sz w:val="26"/>
                <w:szCs w:val="26"/>
              </w:rPr>
            </w:pPr>
            <w:r w:rsidRPr="00E75BFD">
              <w:rPr>
                <w:rFonts w:ascii="Times New Roman" w:hAnsi="Times New Roman" w:cs="Times New Roman"/>
                <w:sz w:val="26"/>
                <w:szCs w:val="26"/>
              </w:rPr>
              <w:t>SL</w:t>
            </w:r>
            <w:r w:rsidR="004A357D" w:rsidRPr="00E75BFD">
              <w:rPr>
                <w:rFonts w:ascii="Times New Roman" w:hAnsi="Times New Roman" w:cs="Times New Roman"/>
                <w:sz w:val="26"/>
                <w:szCs w:val="26"/>
              </w:rPr>
              <w:t xml:space="preserve"> </w:t>
            </w:r>
            <w:r w:rsidRPr="00E75BFD">
              <w:rPr>
                <w:rFonts w:ascii="Times New Roman" w:hAnsi="Times New Roman" w:cs="Times New Roman"/>
                <w:sz w:val="26"/>
                <w:szCs w:val="26"/>
              </w:rPr>
              <w:t>Test Case</w:t>
            </w:r>
            <w:r w:rsidR="004A357D" w:rsidRPr="00E75BFD">
              <w:rPr>
                <w:rFonts w:ascii="Times New Roman" w:hAnsi="Times New Roman" w:cs="Times New Roman"/>
                <w:sz w:val="26"/>
                <w:szCs w:val="26"/>
              </w:rPr>
              <w:t xml:space="preserve"> (Thủ công)</w:t>
            </w:r>
          </w:p>
        </w:tc>
        <w:tc>
          <w:tcPr>
            <w:tcW w:w="1620" w:type="dxa"/>
          </w:tcPr>
          <w:p w14:paraId="5DAC5BDC" w14:textId="5730808B" w:rsidR="002A02C9" w:rsidRPr="00E75BFD" w:rsidRDefault="00AE6D76" w:rsidP="004A357D">
            <w:pPr>
              <w:jc w:val="center"/>
              <w:rPr>
                <w:rFonts w:ascii="Times New Roman" w:hAnsi="Times New Roman" w:cs="Times New Roman"/>
                <w:sz w:val="26"/>
                <w:szCs w:val="26"/>
              </w:rPr>
            </w:pPr>
            <w:r w:rsidRPr="00E75BFD">
              <w:rPr>
                <w:rFonts w:ascii="Times New Roman" w:hAnsi="Times New Roman" w:cs="Times New Roman"/>
                <w:sz w:val="26"/>
                <w:szCs w:val="26"/>
              </w:rPr>
              <w:t>SL</w:t>
            </w:r>
            <w:r w:rsidR="004A357D" w:rsidRPr="00E75BFD">
              <w:rPr>
                <w:rFonts w:ascii="Times New Roman" w:hAnsi="Times New Roman" w:cs="Times New Roman"/>
                <w:sz w:val="26"/>
                <w:szCs w:val="26"/>
              </w:rPr>
              <w:t xml:space="preserve"> Test Case (Tự động - API/Unit)</w:t>
            </w:r>
          </w:p>
        </w:tc>
        <w:tc>
          <w:tcPr>
            <w:tcW w:w="1075" w:type="dxa"/>
          </w:tcPr>
          <w:p w14:paraId="384CEFAC" w14:textId="0D487DFF" w:rsidR="002A02C9" w:rsidRPr="00E75BFD" w:rsidRDefault="004A357D" w:rsidP="004A357D">
            <w:pPr>
              <w:jc w:val="center"/>
              <w:rPr>
                <w:rFonts w:ascii="Times New Roman" w:hAnsi="Times New Roman" w:cs="Times New Roman"/>
                <w:sz w:val="26"/>
                <w:szCs w:val="26"/>
              </w:rPr>
            </w:pPr>
            <w:r w:rsidRPr="00E75BFD">
              <w:rPr>
                <w:rFonts w:ascii="Times New Roman" w:hAnsi="Times New Roman" w:cs="Times New Roman"/>
                <w:sz w:val="26"/>
                <w:szCs w:val="26"/>
              </w:rPr>
              <w:t>Tổng cộng</w:t>
            </w:r>
          </w:p>
        </w:tc>
      </w:tr>
      <w:tr w:rsidR="002A02C9" w:rsidRPr="00E75BFD" w14:paraId="03D9E9C2" w14:textId="77777777" w:rsidTr="00AE6D76">
        <w:tc>
          <w:tcPr>
            <w:tcW w:w="679" w:type="dxa"/>
          </w:tcPr>
          <w:p w14:paraId="055A4D3A" w14:textId="78895E8E" w:rsidR="002A02C9" w:rsidRPr="00E75BFD" w:rsidRDefault="004A357D" w:rsidP="004A357D">
            <w:pPr>
              <w:jc w:val="center"/>
              <w:rPr>
                <w:rFonts w:ascii="Times New Roman" w:hAnsi="Times New Roman" w:cs="Times New Roman"/>
                <w:sz w:val="26"/>
                <w:szCs w:val="26"/>
              </w:rPr>
            </w:pPr>
            <w:r w:rsidRPr="00E75BFD">
              <w:rPr>
                <w:rFonts w:ascii="Times New Roman" w:hAnsi="Times New Roman" w:cs="Times New Roman"/>
                <w:sz w:val="26"/>
                <w:szCs w:val="26"/>
              </w:rPr>
              <w:t>1</w:t>
            </w:r>
          </w:p>
        </w:tc>
        <w:tc>
          <w:tcPr>
            <w:tcW w:w="3446" w:type="dxa"/>
          </w:tcPr>
          <w:p w14:paraId="74514FC2" w14:textId="16077E9D" w:rsidR="002A02C9" w:rsidRPr="00E75BFD" w:rsidRDefault="00AE6D76" w:rsidP="004A357D">
            <w:pPr>
              <w:jc w:val="center"/>
              <w:rPr>
                <w:rFonts w:ascii="Times New Roman" w:hAnsi="Times New Roman" w:cs="Times New Roman"/>
                <w:sz w:val="26"/>
                <w:szCs w:val="26"/>
              </w:rPr>
            </w:pPr>
            <w:r w:rsidRPr="00E75BFD">
              <w:rPr>
                <w:rFonts w:ascii="Times New Roman" w:hAnsi="Times New Roman" w:cs="Times New Roman"/>
                <w:sz w:val="26"/>
                <w:szCs w:val="26"/>
              </w:rPr>
              <w:t>Access Control &amp; Auth (Đăng ký/Đăng nhập/Quyền)</w:t>
            </w:r>
          </w:p>
        </w:tc>
        <w:tc>
          <w:tcPr>
            <w:tcW w:w="1540" w:type="dxa"/>
          </w:tcPr>
          <w:p w14:paraId="6E6DAD53" w14:textId="298F9F06" w:rsidR="002A02C9" w:rsidRPr="00E75BFD" w:rsidRDefault="00AE6D76"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009F4011" w14:textId="57DB6D26" w:rsidR="002A02C9" w:rsidRPr="00E75BFD" w:rsidRDefault="00AE6D76" w:rsidP="004A357D">
            <w:pPr>
              <w:jc w:val="center"/>
              <w:rPr>
                <w:rFonts w:ascii="Times New Roman" w:hAnsi="Times New Roman" w:cs="Times New Roman"/>
                <w:sz w:val="26"/>
                <w:szCs w:val="26"/>
              </w:rPr>
            </w:pPr>
            <w:r w:rsidRPr="00E75BFD">
              <w:rPr>
                <w:rFonts w:ascii="Times New Roman" w:hAnsi="Times New Roman" w:cs="Times New Roman"/>
                <w:sz w:val="26"/>
                <w:szCs w:val="26"/>
              </w:rPr>
              <w:t>8</w:t>
            </w:r>
          </w:p>
        </w:tc>
        <w:tc>
          <w:tcPr>
            <w:tcW w:w="1075" w:type="dxa"/>
          </w:tcPr>
          <w:p w14:paraId="786989D7" w14:textId="7D71F02E" w:rsidR="002A02C9" w:rsidRPr="00E75BFD" w:rsidRDefault="00AE6D76" w:rsidP="004A357D">
            <w:pPr>
              <w:jc w:val="center"/>
              <w:rPr>
                <w:rFonts w:ascii="Times New Roman" w:hAnsi="Times New Roman" w:cs="Times New Roman"/>
                <w:sz w:val="26"/>
                <w:szCs w:val="26"/>
              </w:rPr>
            </w:pPr>
            <w:r w:rsidRPr="00E75BFD">
              <w:rPr>
                <w:rFonts w:ascii="Times New Roman" w:hAnsi="Times New Roman" w:cs="Times New Roman"/>
                <w:sz w:val="26"/>
                <w:szCs w:val="26"/>
              </w:rPr>
              <w:t>8</w:t>
            </w:r>
          </w:p>
        </w:tc>
      </w:tr>
      <w:tr w:rsidR="002A02C9" w:rsidRPr="00E75BFD" w14:paraId="49544C50" w14:textId="77777777" w:rsidTr="00AE6D76">
        <w:tc>
          <w:tcPr>
            <w:tcW w:w="679" w:type="dxa"/>
          </w:tcPr>
          <w:p w14:paraId="59E95EAA" w14:textId="03479D28" w:rsidR="002A02C9" w:rsidRPr="00E75BFD" w:rsidRDefault="004A357D" w:rsidP="004A357D">
            <w:pPr>
              <w:jc w:val="center"/>
              <w:rPr>
                <w:rFonts w:ascii="Times New Roman" w:hAnsi="Times New Roman" w:cs="Times New Roman"/>
                <w:sz w:val="26"/>
                <w:szCs w:val="26"/>
              </w:rPr>
            </w:pPr>
            <w:r w:rsidRPr="00E75BFD">
              <w:rPr>
                <w:rFonts w:ascii="Times New Roman" w:hAnsi="Times New Roman" w:cs="Times New Roman"/>
                <w:sz w:val="26"/>
                <w:szCs w:val="26"/>
              </w:rPr>
              <w:t>2</w:t>
            </w:r>
          </w:p>
        </w:tc>
        <w:tc>
          <w:tcPr>
            <w:tcW w:w="3446" w:type="dxa"/>
          </w:tcPr>
          <w:p w14:paraId="68E17985" w14:textId="407EB5B4" w:rsidR="002A02C9" w:rsidRPr="00E75BFD" w:rsidRDefault="009864D3" w:rsidP="004A357D">
            <w:pPr>
              <w:jc w:val="center"/>
              <w:rPr>
                <w:rFonts w:ascii="Times New Roman" w:hAnsi="Times New Roman" w:cs="Times New Roman"/>
                <w:sz w:val="26"/>
                <w:szCs w:val="26"/>
              </w:rPr>
            </w:pPr>
            <w:r w:rsidRPr="00E75BFD">
              <w:rPr>
                <w:rFonts w:ascii="Times New Roman" w:hAnsi="Times New Roman" w:cs="Times New Roman"/>
                <w:sz w:val="26"/>
                <w:szCs w:val="26"/>
              </w:rPr>
              <w:t>Product Catalog (Danh mục/Sản phẩm/Tìm kiếm)</w:t>
            </w:r>
          </w:p>
        </w:tc>
        <w:tc>
          <w:tcPr>
            <w:tcW w:w="1540" w:type="dxa"/>
          </w:tcPr>
          <w:p w14:paraId="2CFFD462" w14:textId="32A842EC" w:rsidR="002A02C9" w:rsidRPr="00E75BFD" w:rsidRDefault="009864D3"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6D83911C" w14:textId="4CA38FA2" w:rsidR="002A02C9" w:rsidRPr="00E75BFD" w:rsidRDefault="009864D3" w:rsidP="004A357D">
            <w:pPr>
              <w:jc w:val="center"/>
              <w:rPr>
                <w:rFonts w:ascii="Times New Roman" w:hAnsi="Times New Roman" w:cs="Times New Roman"/>
                <w:sz w:val="26"/>
                <w:szCs w:val="26"/>
              </w:rPr>
            </w:pPr>
            <w:r w:rsidRPr="00E75BFD">
              <w:rPr>
                <w:rFonts w:ascii="Times New Roman" w:hAnsi="Times New Roman" w:cs="Times New Roman"/>
                <w:sz w:val="26"/>
                <w:szCs w:val="26"/>
              </w:rPr>
              <w:t>16</w:t>
            </w:r>
          </w:p>
        </w:tc>
        <w:tc>
          <w:tcPr>
            <w:tcW w:w="1075" w:type="dxa"/>
          </w:tcPr>
          <w:p w14:paraId="6B62D362" w14:textId="4966FFE4" w:rsidR="002A02C9" w:rsidRPr="00E75BFD" w:rsidRDefault="009864D3" w:rsidP="004A357D">
            <w:pPr>
              <w:jc w:val="center"/>
              <w:rPr>
                <w:rFonts w:ascii="Times New Roman" w:hAnsi="Times New Roman" w:cs="Times New Roman"/>
                <w:sz w:val="26"/>
                <w:szCs w:val="26"/>
              </w:rPr>
            </w:pPr>
            <w:r w:rsidRPr="00E75BFD">
              <w:rPr>
                <w:rFonts w:ascii="Times New Roman" w:hAnsi="Times New Roman" w:cs="Times New Roman"/>
                <w:sz w:val="26"/>
                <w:szCs w:val="26"/>
              </w:rPr>
              <w:t>16</w:t>
            </w:r>
          </w:p>
        </w:tc>
      </w:tr>
      <w:tr w:rsidR="002A02C9" w:rsidRPr="00E75BFD" w14:paraId="15AA0FA6" w14:textId="77777777" w:rsidTr="00AE6D76">
        <w:tc>
          <w:tcPr>
            <w:tcW w:w="679" w:type="dxa"/>
          </w:tcPr>
          <w:p w14:paraId="420080B0" w14:textId="57D2EB8D" w:rsidR="002A02C9" w:rsidRPr="00E75BFD" w:rsidRDefault="004A357D" w:rsidP="004A357D">
            <w:pPr>
              <w:jc w:val="center"/>
              <w:rPr>
                <w:rFonts w:ascii="Times New Roman" w:hAnsi="Times New Roman" w:cs="Times New Roman"/>
                <w:sz w:val="26"/>
                <w:szCs w:val="26"/>
              </w:rPr>
            </w:pPr>
            <w:r w:rsidRPr="00E75BFD">
              <w:rPr>
                <w:rFonts w:ascii="Times New Roman" w:hAnsi="Times New Roman" w:cs="Times New Roman"/>
                <w:sz w:val="26"/>
                <w:szCs w:val="26"/>
              </w:rPr>
              <w:t>3</w:t>
            </w:r>
          </w:p>
        </w:tc>
        <w:tc>
          <w:tcPr>
            <w:tcW w:w="3446" w:type="dxa"/>
          </w:tcPr>
          <w:p w14:paraId="2855C1CC" w14:textId="5E314115" w:rsidR="002A02C9" w:rsidRPr="00E75BFD" w:rsidRDefault="009864D3" w:rsidP="004A357D">
            <w:pPr>
              <w:jc w:val="center"/>
              <w:rPr>
                <w:rFonts w:ascii="Times New Roman" w:hAnsi="Times New Roman" w:cs="Times New Roman"/>
                <w:sz w:val="26"/>
                <w:szCs w:val="26"/>
              </w:rPr>
            </w:pPr>
            <w:r w:rsidRPr="00E75BFD">
              <w:rPr>
                <w:rFonts w:ascii="Times New Roman" w:hAnsi="Times New Roman" w:cs="Times New Roman"/>
                <w:sz w:val="26"/>
                <w:szCs w:val="26"/>
              </w:rPr>
              <w:t>Shopping Cart (Thêm/Sửa/Xóa/Tính tổng)</w:t>
            </w:r>
          </w:p>
        </w:tc>
        <w:tc>
          <w:tcPr>
            <w:tcW w:w="1540" w:type="dxa"/>
          </w:tcPr>
          <w:p w14:paraId="7CF86B20" w14:textId="31AB84D0" w:rsidR="002A02C9" w:rsidRPr="00E75BFD" w:rsidRDefault="009864D3"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6132976B" w14:textId="1AB49D1C" w:rsidR="002A02C9" w:rsidRPr="00E75BFD" w:rsidRDefault="009864D3" w:rsidP="004A357D">
            <w:pPr>
              <w:jc w:val="center"/>
              <w:rPr>
                <w:rFonts w:ascii="Times New Roman" w:hAnsi="Times New Roman" w:cs="Times New Roman"/>
                <w:sz w:val="26"/>
                <w:szCs w:val="26"/>
              </w:rPr>
            </w:pPr>
            <w:r w:rsidRPr="00E75BFD">
              <w:rPr>
                <w:rFonts w:ascii="Times New Roman" w:hAnsi="Times New Roman" w:cs="Times New Roman"/>
                <w:sz w:val="26"/>
                <w:szCs w:val="26"/>
              </w:rPr>
              <w:t>13</w:t>
            </w:r>
          </w:p>
        </w:tc>
        <w:tc>
          <w:tcPr>
            <w:tcW w:w="1075" w:type="dxa"/>
          </w:tcPr>
          <w:p w14:paraId="6CE7DA2E" w14:textId="6C501758" w:rsidR="002A02C9" w:rsidRPr="00E75BFD" w:rsidRDefault="009864D3" w:rsidP="004A357D">
            <w:pPr>
              <w:jc w:val="center"/>
              <w:rPr>
                <w:rFonts w:ascii="Times New Roman" w:hAnsi="Times New Roman" w:cs="Times New Roman"/>
                <w:sz w:val="26"/>
                <w:szCs w:val="26"/>
              </w:rPr>
            </w:pPr>
            <w:r w:rsidRPr="00E75BFD">
              <w:rPr>
                <w:rFonts w:ascii="Times New Roman" w:hAnsi="Times New Roman" w:cs="Times New Roman"/>
                <w:sz w:val="26"/>
                <w:szCs w:val="26"/>
              </w:rPr>
              <w:t>13</w:t>
            </w:r>
          </w:p>
        </w:tc>
      </w:tr>
      <w:tr w:rsidR="002A02C9" w:rsidRPr="00E75BFD" w14:paraId="498F1BED" w14:textId="77777777" w:rsidTr="00AE6D76">
        <w:tc>
          <w:tcPr>
            <w:tcW w:w="679" w:type="dxa"/>
          </w:tcPr>
          <w:p w14:paraId="38270D60" w14:textId="2FBF069D" w:rsidR="002A02C9" w:rsidRPr="00E75BFD" w:rsidRDefault="004A357D" w:rsidP="004A357D">
            <w:pPr>
              <w:jc w:val="center"/>
              <w:rPr>
                <w:rFonts w:ascii="Times New Roman" w:hAnsi="Times New Roman" w:cs="Times New Roman"/>
                <w:sz w:val="26"/>
                <w:szCs w:val="26"/>
              </w:rPr>
            </w:pPr>
            <w:r w:rsidRPr="00E75BFD">
              <w:rPr>
                <w:rFonts w:ascii="Times New Roman" w:hAnsi="Times New Roman" w:cs="Times New Roman"/>
                <w:sz w:val="26"/>
                <w:szCs w:val="26"/>
              </w:rPr>
              <w:lastRenderedPageBreak/>
              <w:t>4</w:t>
            </w:r>
          </w:p>
        </w:tc>
        <w:tc>
          <w:tcPr>
            <w:tcW w:w="3446" w:type="dxa"/>
          </w:tcPr>
          <w:p w14:paraId="4D38ECF2" w14:textId="6E48B3A8" w:rsidR="002A02C9" w:rsidRPr="00E75BFD" w:rsidRDefault="009864D3" w:rsidP="004A357D">
            <w:pPr>
              <w:jc w:val="center"/>
              <w:rPr>
                <w:rFonts w:ascii="Times New Roman" w:hAnsi="Times New Roman" w:cs="Times New Roman"/>
                <w:sz w:val="26"/>
                <w:szCs w:val="26"/>
              </w:rPr>
            </w:pPr>
            <w:r w:rsidRPr="00E75BFD">
              <w:rPr>
                <w:rFonts w:ascii="Times New Roman" w:hAnsi="Times New Roman" w:cs="Times New Roman"/>
                <w:sz w:val="26"/>
                <w:szCs w:val="26"/>
              </w:rPr>
              <w:t>Order Processing</w:t>
            </w:r>
            <w:r w:rsidR="00C11235" w:rsidRPr="00E75BFD">
              <w:rPr>
                <w:rFonts w:ascii="Times New Roman" w:hAnsi="Times New Roman" w:cs="Times New Roman"/>
                <w:sz w:val="26"/>
                <w:szCs w:val="26"/>
              </w:rPr>
              <w:t xml:space="preserve"> </w:t>
            </w:r>
            <w:r w:rsidR="00C11235" w:rsidRPr="00E75BFD">
              <w:t xml:space="preserve"> </w:t>
            </w:r>
            <w:r w:rsidR="00C11235" w:rsidRPr="00E75BFD">
              <w:rPr>
                <w:rFonts w:ascii="Times New Roman" w:hAnsi="Times New Roman" w:cs="Times New Roman"/>
                <w:sz w:val="26"/>
                <w:szCs w:val="26"/>
              </w:rPr>
              <w:t>(Đặt hàng/Thanh toán/Trạng thái)</w:t>
            </w:r>
          </w:p>
        </w:tc>
        <w:tc>
          <w:tcPr>
            <w:tcW w:w="1540" w:type="dxa"/>
          </w:tcPr>
          <w:p w14:paraId="1BE6EE49" w14:textId="4A4585B8" w:rsidR="002A02C9" w:rsidRPr="00E75BFD" w:rsidRDefault="00C11235"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05502F5B" w14:textId="534BF44B" w:rsidR="002A02C9" w:rsidRPr="00E75BFD" w:rsidRDefault="00C11235" w:rsidP="004A357D">
            <w:pPr>
              <w:jc w:val="center"/>
              <w:rPr>
                <w:rFonts w:ascii="Times New Roman" w:hAnsi="Times New Roman" w:cs="Times New Roman"/>
                <w:sz w:val="26"/>
                <w:szCs w:val="26"/>
              </w:rPr>
            </w:pPr>
            <w:r w:rsidRPr="00E75BFD">
              <w:rPr>
                <w:rFonts w:ascii="Times New Roman" w:hAnsi="Times New Roman" w:cs="Times New Roman"/>
                <w:sz w:val="26"/>
                <w:szCs w:val="26"/>
              </w:rPr>
              <w:t>21</w:t>
            </w:r>
          </w:p>
        </w:tc>
        <w:tc>
          <w:tcPr>
            <w:tcW w:w="1075" w:type="dxa"/>
          </w:tcPr>
          <w:p w14:paraId="70355873" w14:textId="6FC3EA24" w:rsidR="002A02C9" w:rsidRPr="00E75BFD" w:rsidRDefault="00C11235" w:rsidP="004A357D">
            <w:pPr>
              <w:jc w:val="center"/>
              <w:rPr>
                <w:rFonts w:ascii="Times New Roman" w:hAnsi="Times New Roman" w:cs="Times New Roman"/>
                <w:sz w:val="26"/>
                <w:szCs w:val="26"/>
              </w:rPr>
            </w:pPr>
            <w:r w:rsidRPr="00E75BFD">
              <w:rPr>
                <w:rFonts w:ascii="Times New Roman" w:hAnsi="Times New Roman" w:cs="Times New Roman"/>
                <w:sz w:val="26"/>
                <w:szCs w:val="26"/>
              </w:rPr>
              <w:t>21</w:t>
            </w:r>
          </w:p>
        </w:tc>
      </w:tr>
      <w:tr w:rsidR="002A02C9" w:rsidRPr="00E75BFD" w14:paraId="76399FFD" w14:textId="77777777" w:rsidTr="00AE6D76">
        <w:tc>
          <w:tcPr>
            <w:tcW w:w="679" w:type="dxa"/>
          </w:tcPr>
          <w:p w14:paraId="122F3F86" w14:textId="2E25F58E" w:rsidR="002A02C9" w:rsidRPr="00E75BFD" w:rsidRDefault="004A357D" w:rsidP="004A357D">
            <w:pPr>
              <w:jc w:val="center"/>
              <w:rPr>
                <w:rFonts w:ascii="Times New Roman" w:hAnsi="Times New Roman" w:cs="Times New Roman"/>
                <w:sz w:val="26"/>
                <w:szCs w:val="26"/>
              </w:rPr>
            </w:pPr>
            <w:r w:rsidRPr="00E75BFD">
              <w:rPr>
                <w:rFonts w:ascii="Times New Roman" w:hAnsi="Times New Roman" w:cs="Times New Roman"/>
                <w:sz w:val="26"/>
                <w:szCs w:val="26"/>
              </w:rPr>
              <w:t>5</w:t>
            </w:r>
          </w:p>
        </w:tc>
        <w:tc>
          <w:tcPr>
            <w:tcW w:w="3446" w:type="dxa"/>
          </w:tcPr>
          <w:p w14:paraId="39A4A4CA" w14:textId="69CCA6E0" w:rsidR="002A02C9" w:rsidRPr="00E75BFD" w:rsidRDefault="00AB6F5E" w:rsidP="004A357D">
            <w:pPr>
              <w:jc w:val="center"/>
              <w:rPr>
                <w:rFonts w:ascii="Times New Roman" w:hAnsi="Times New Roman" w:cs="Times New Roman"/>
                <w:sz w:val="26"/>
                <w:szCs w:val="26"/>
              </w:rPr>
            </w:pPr>
            <w:r w:rsidRPr="00E75BFD">
              <w:rPr>
                <w:rFonts w:ascii="Times New Roman" w:hAnsi="Times New Roman" w:cs="Times New Roman"/>
                <w:sz w:val="26"/>
                <w:szCs w:val="26"/>
              </w:rPr>
              <w:t>Admin/Merchant</w:t>
            </w:r>
            <w:r w:rsidR="00C11235" w:rsidRPr="00E75BFD">
              <w:rPr>
                <w:rFonts w:ascii="Times New Roman" w:hAnsi="Times New Roman" w:cs="Times New Roman"/>
                <w:sz w:val="26"/>
                <w:szCs w:val="26"/>
              </w:rPr>
              <w:t xml:space="preserve"> Dashboard</w:t>
            </w:r>
          </w:p>
        </w:tc>
        <w:tc>
          <w:tcPr>
            <w:tcW w:w="1540" w:type="dxa"/>
          </w:tcPr>
          <w:p w14:paraId="7C529A31" w14:textId="55682641" w:rsidR="002A02C9" w:rsidRPr="00E75BFD" w:rsidRDefault="00C11235"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07F24E94" w14:textId="1B956112" w:rsidR="002A02C9" w:rsidRPr="00E75BFD" w:rsidRDefault="00C11235"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075" w:type="dxa"/>
          </w:tcPr>
          <w:p w14:paraId="75BD3225" w14:textId="62DE1527" w:rsidR="002A02C9" w:rsidRPr="00E75BFD" w:rsidRDefault="00C11235"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r>
      <w:tr w:rsidR="002A02C9" w:rsidRPr="00E75BFD" w14:paraId="66C9EA72" w14:textId="77777777" w:rsidTr="00AE6D76">
        <w:tc>
          <w:tcPr>
            <w:tcW w:w="679" w:type="dxa"/>
          </w:tcPr>
          <w:p w14:paraId="74A256E4" w14:textId="4540C679" w:rsidR="002A02C9" w:rsidRPr="00E75BFD" w:rsidRDefault="004A357D" w:rsidP="004A357D">
            <w:pPr>
              <w:jc w:val="center"/>
              <w:rPr>
                <w:rFonts w:ascii="Times New Roman" w:hAnsi="Times New Roman" w:cs="Times New Roman"/>
                <w:sz w:val="26"/>
                <w:szCs w:val="26"/>
              </w:rPr>
            </w:pPr>
            <w:r w:rsidRPr="00E75BFD">
              <w:rPr>
                <w:rFonts w:ascii="Times New Roman" w:hAnsi="Times New Roman" w:cs="Times New Roman"/>
                <w:sz w:val="26"/>
                <w:szCs w:val="26"/>
              </w:rPr>
              <w:t>6</w:t>
            </w:r>
          </w:p>
        </w:tc>
        <w:tc>
          <w:tcPr>
            <w:tcW w:w="3446" w:type="dxa"/>
          </w:tcPr>
          <w:p w14:paraId="12EC4FDC" w14:textId="4770520D" w:rsidR="002A02C9" w:rsidRPr="00E75BFD" w:rsidRDefault="00C11235" w:rsidP="004A357D">
            <w:pPr>
              <w:jc w:val="center"/>
              <w:rPr>
                <w:rFonts w:ascii="Times New Roman" w:hAnsi="Times New Roman" w:cs="Times New Roman"/>
                <w:sz w:val="26"/>
                <w:szCs w:val="26"/>
              </w:rPr>
            </w:pPr>
            <w:r w:rsidRPr="00E75BFD">
              <w:rPr>
                <w:rFonts w:ascii="Times New Roman" w:hAnsi="Times New Roman" w:cs="Times New Roman"/>
                <w:sz w:val="26"/>
                <w:szCs w:val="26"/>
              </w:rPr>
              <w:t xml:space="preserve">Rating &amp; </w:t>
            </w:r>
            <w:r w:rsidR="00674C89" w:rsidRPr="00E75BFD">
              <w:rPr>
                <w:rFonts w:ascii="Times New Roman" w:hAnsi="Times New Roman" w:cs="Times New Roman"/>
                <w:sz w:val="26"/>
                <w:szCs w:val="26"/>
              </w:rPr>
              <w:t>Review</w:t>
            </w:r>
          </w:p>
        </w:tc>
        <w:tc>
          <w:tcPr>
            <w:tcW w:w="1540" w:type="dxa"/>
          </w:tcPr>
          <w:p w14:paraId="0EC0551C" w14:textId="0F569369" w:rsidR="002A02C9" w:rsidRPr="00E75BFD" w:rsidRDefault="005C6863"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038DD0C4" w14:textId="08C8A391" w:rsidR="002A02C9" w:rsidRPr="00E75BFD" w:rsidRDefault="005C6863"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075" w:type="dxa"/>
          </w:tcPr>
          <w:p w14:paraId="728EAE84" w14:textId="245D12AA" w:rsidR="002A02C9" w:rsidRPr="00E75BFD" w:rsidRDefault="005C6863"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r>
      <w:tr w:rsidR="001A6714" w:rsidRPr="00E75BFD" w14:paraId="69520C28" w14:textId="77777777" w:rsidTr="00AE6D76">
        <w:tc>
          <w:tcPr>
            <w:tcW w:w="679" w:type="dxa"/>
          </w:tcPr>
          <w:p w14:paraId="7DE8A18D" w14:textId="3F871CCB" w:rsidR="001A6714" w:rsidRPr="00E75BFD" w:rsidRDefault="001A6714" w:rsidP="004A357D">
            <w:pPr>
              <w:jc w:val="center"/>
              <w:rPr>
                <w:rFonts w:ascii="Times New Roman" w:hAnsi="Times New Roman" w:cs="Times New Roman"/>
                <w:sz w:val="26"/>
                <w:szCs w:val="26"/>
              </w:rPr>
            </w:pPr>
            <w:r w:rsidRPr="00E75BFD">
              <w:rPr>
                <w:rFonts w:ascii="Times New Roman" w:hAnsi="Times New Roman" w:cs="Times New Roman"/>
                <w:sz w:val="26"/>
                <w:szCs w:val="26"/>
              </w:rPr>
              <w:t>7</w:t>
            </w:r>
          </w:p>
        </w:tc>
        <w:tc>
          <w:tcPr>
            <w:tcW w:w="3446" w:type="dxa"/>
          </w:tcPr>
          <w:p w14:paraId="608A92A9" w14:textId="3118296C" w:rsidR="001A6714" w:rsidRPr="00E75BFD" w:rsidRDefault="001A6714" w:rsidP="004A357D">
            <w:pPr>
              <w:jc w:val="center"/>
              <w:rPr>
                <w:rFonts w:ascii="Times New Roman" w:hAnsi="Times New Roman" w:cs="Times New Roman"/>
                <w:sz w:val="26"/>
                <w:szCs w:val="26"/>
              </w:rPr>
            </w:pPr>
            <w:r w:rsidRPr="00E75BFD">
              <w:rPr>
                <w:rFonts w:ascii="Times New Roman" w:hAnsi="Times New Roman" w:cs="Times New Roman"/>
                <w:sz w:val="26"/>
                <w:szCs w:val="26"/>
              </w:rPr>
              <w:t>Order History &amp; Status</w:t>
            </w:r>
          </w:p>
        </w:tc>
        <w:tc>
          <w:tcPr>
            <w:tcW w:w="1540" w:type="dxa"/>
          </w:tcPr>
          <w:p w14:paraId="3F2941B9" w14:textId="14350FDC" w:rsidR="001A6714"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2CCB385D" w14:textId="41859E24" w:rsidR="001A6714"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075" w:type="dxa"/>
          </w:tcPr>
          <w:p w14:paraId="0B3E1FAE" w14:textId="08E25533" w:rsidR="001A6714"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r>
      <w:tr w:rsidR="001A6714" w:rsidRPr="00E75BFD" w14:paraId="7F78ED2C" w14:textId="77777777" w:rsidTr="00AE6D76">
        <w:tc>
          <w:tcPr>
            <w:tcW w:w="679" w:type="dxa"/>
          </w:tcPr>
          <w:p w14:paraId="511F6B1F" w14:textId="407172BB" w:rsidR="001A6714" w:rsidRPr="00E75BFD" w:rsidRDefault="001A6714" w:rsidP="004A357D">
            <w:pPr>
              <w:jc w:val="center"/>
              <w:rPr>
                <w:rFonts w:ascii="Times New Roman" w:hAnsi="Times New Roman" w:cs="Times New Roman"/>
                <w:sz w:val="26"/>
                <w:szCs w:val="26"/>
              </w:rPr>
            </w:pPr>
            <w:r w:rsidRPr="00E75BFD">
              <w:rPr>
                <w:rFonts w:ascii="Times New Roman" w:hAnsi="Times New Roman" w:cs="Times New Roman"/>
                <w:sz w:val="26"/>
                <w:szCs w:val="26"/>
              </w:rPr>
              <w:t>8</w:t>
            </w:r>
          </w:p>
        </w:tc>
        <w:tc>
          <w:tcPr>
            <w:tcW w:w="3446" w:type="dxa"/>
          </w:tcPr>
          <w:p w14:paraId="3D5D5C87" w14:textId="751BE252" w:rsidR="001A6714" w:rsidRPr="00E75BFD" w:rsidRDefault="001A6714" w:rsidP="004A357D">
            <w:pPr>
              <w:jc w:val="center"/>
              <w:rPr>
                <w:rFonts w:ascii="Times New Roman" w:hAnsi="Times New Roman" w:cs="Times New Roman"/>
                <w:sz w:val="26"/>
                <w:szCs w:val="26"/>
              </w:rPr>
            </w:pPr>
            <w:r w:rsidRPr="00E75BFD">
              <w:rPr>
                <w:rFonts w:ascii="Times New Roman" w:hAnsi="Times New Roman" w:cs="Times New Roman"/>
                <w:sz w:val="26"/>
                <w:szCs w:val="26"/>
              </w:rPr>
              <w:t>Account &amp; Address</w:t>
            </w:r>
          </w:p>
        </w:tc>
        <w:tc>
          <w:tcPr>
            <w:tcW w:w="1540" w:type="dxa"/>
          </w:tcPr>
          <w:p w14:paraId="41B37FD5" w14:textId="5D07B6C1" w:rsidR="001A6714"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1E3BF196" w14:textId="0DF6FF36" w:rsidR="001A6714"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075" w:type="dxa"/>
          </w:tcPr>
          <w:p w14:paraId="7CAFCDD9" w14:textId="449D736B" w:rsidR="001A6714"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r>
      <w:tr w:rsidR="00674C89" w:rsidRPr="00E75BFD" w14:paraId="65FBE7F9" w14:textId="77777777" w:rsidTr="00AE6D76">
        <w:tc>
          <w:tcPr>
            <w:tcW w:w="679" w:type="dxa"/>
          </w:tcPr>
          <w:p w14:paraId="1D8C3B32" w14:textId="104F0B12" w:rsidR="00674C89"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9</w:t>
            </w:r>
          </w:p>
        </w:tc>
        <w:tc>
          <w:tcPr>
            <w:tcW w:w="3446" w:type="dxa"/>
          </w:tcPr>
          <w:p w14:paraId="27C7BE2A" w14:textId="0D409E10" w:rsidR="00674C89"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Customer Support</w:t>
            </w:r>
          </w:p>
        </w:tc>
        <w:tc>
          <w:tcPr>
            <w:tcW w:w="1540" w:type="dxa"/>
          </w:tcPr>
          <w:p w14:paraId="34D7124C" w14:textId="1BA28A3D" w:rsidR="00674C89"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39E5BA90" w14:textId="04013528" w:rsidR="00674C89"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075" w:type="dxa"/>
          </w:tcPr>
          <w:p w14:paraId="3D32EEB2" w14:textId="735647DE" w:rsidR="00674C89" w:rsidRPr="00E75BFD" w:rsidRDefault="00674C89"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r>
      <w:tr w:rsidR="005C6863" w:rsidRPr="00E75BFD" w14:paraId="42A049B3" w14:textId="77777777" w:rsidTr="003E5286">
        <w:tc>
          <w:tcPr>
            <w:tcW w:w="4125" w:type="dxa"/>
            <w:gridSpan w:val="2"/>
          </w:tcPr>
          <w:p w14:paraId="3E79BA3B" w14:textId="16D51BC9" w:rsidR="005C6863" w:rsidRPr="00E75BFD" w:rsidRDefault="005C6863" w:rsidP="004A357D">
            <w:pPr>
              <w:jc w:val="center"/>
              <w:rPr>
                <w:rFonts w:ascii="Times New Roman" w:hAnsi="Times New Roman" w:cs="Times New Roman"/>
                <w:sz w:val="26"/>
                <w:szCs w:val="26"/>
              </w:rPr>
            </w:pPr>
            <w:r w:rsidRPr="00E75BFD">
              <w:rPr>
                <w:rFonts w:ascii="Times New Roman" w:hAnsi="Times New Roman" w:cs="Times New Roman"/>
                <w:sz w:val="26"/>
                <w:szCs w:val="26"/>
              </w:rPr>
              <w:t>Tổng cộng</w:t>
            </w:r>
          </w:p>
        </w:tc>
        <w:tc>
          <w:tcPr>
            <w:tcW w:w="1540" w:type="dxa"/>
          </w:tcPr>
          <w:p w14:paraId="5EEA369C" w14:textId="5FFA7E48" w:rsidR="005C6863" w:rsidRPr="00E75BFD" w:rsidRDefault="005C6863" w:rsidP="004A357D">
            <w:pPr>
              <w:jc w:val="center"/>
              <w:rPr>
                <w:rFonts w:ascii="Times New Roman" w:hAnsi="Times New Roman" w:cs="Times New Roman"/>
                <w:sz w:val="26"/>
                <w:szCs w:val="26"/>
              </w:rPr>
            </w:pPr>
            <w:r w:rsidRPr="00E75BFD">
              <w:rPr>
                <w:rFonts w:ascii="Times New Roman" w:hAnsi="Times New Roman" w:cs="Times New Roman"/>
                <w:sz w:val="26"/>
                <w:szCs w:val="26"/>
              </w:rPr>
              <w:t>0</w:t>
            </w:r>
          </w:p>
        </w:tc>
        <w:tc>
          <w:tcPr>
            <w:tcW w:w="1620" w:type="dxa"/>
          </w:tcPr>
          <w:p w14:paraId="5A3DDBF5" w14:textId="40346A23" w:rsidR="005C6863" w:rsidRPr="00E75BFD" w:rsidRDefault="005C6863" w:rsidP="004A357D">
            <w:pPr>
              <w:jc w:val="center"/>
              <w:rPr>
                <w:rFonts w:ascii="Times New Roman" w:hAnsi="Times New Roman" w:cs="Times New Roman"/>
                <w:sz w:val="26"/>
                <w:szCs w:val="26"/>
              </w:rPr>
            </w:pPr>
            <w:r w:rsidRPr="00E75BFD">
              <w:rPr>
                <w:rFonts w:ascii="Times New Roman" w:hAnsi="Times New Roman" w:cs="Times New Roman"/>
                <w:sz w:val="26"/>
                <w:szCs w:val="26"/>
              </w:rPr>
              <w:t>58</w:t>
            </w:r>
          </w:p>
        </w:tc>
        <w:tc>
          <w:tcPr>
            <w:tcW w:w="1075" w:type="dxa"/>
          </w:tcPr>
          <w:p w14:paraId="122C2551" w14:textId="29AA7202" w:rsidR="005C6863" w:rsidRPr="00E75BFD" w:rsidRDefault="005C6863" w:rsidP="004A357D">
            <w:pPr>
              <w:jc w:val="center"/>
              <w:rPr>
                <w:rFonts w:ascii="Times New Roman" w:hAnsi="Times New Roman" w:cs="Times New Roman"/>
                <w:sz w:val="26"/>
                <w:szCs w:val="26"/>
              </w:rPr>
            </w:pPr>
            <w:r w:rsidRPr="00E75BFD">
              <w:rPr>
                <w:rFonts w:ascii="Times New Roman" w:hAnsi="Times New Roman" w:cs="Times New Roman"/>
                <w:sz w:val="26"/>
                <w:szCs w:val="26"/>
              </w:rPr>
              <w:t>58</w:t>
            </w:r>
          </w:p>
        </w:tc>
      </w:tr>
    </w:tbl>
    <w:p w14:paraId="68664597" w14:textId="77777777" w:rsidR="00F76912" w:rsidRPr="00E75BFD" w:rsidRDefault="00F76912" w:rsidP="00F76912">
      <w:pPr>
        <w:rPr>
          <w:rFonts w:ascii="Times New Roman" w:hAnsi="Times New Roman" w:cs="Times New Roman"/>
          <w:sz w:val="26"/>
          <w:szCs w:val="26"/>
        </w:rPr>
      </w:pPr>
    </w:p>
    <w:p w14:paraId="3AF1394D" w14:textId="2365DF89" w:rsidR="0090250E" w:rsidRPr="00E75BFD" w:rsidRDefault="0033747D" w:rsidP="007F0572">
      <w:pPr>
        <w:pStyle w:val="Heading2"/>
        <w:jc w:val="both"/>
        <w:rPr>
          <w:lang w:val="vi-VN"/>
        </w:rPr>
      </w:pPr>
      <w:bookmarkStart w:id="27" w:name="_Toc211453558"/>
      <w:r w:rsidRPr="00E75BFD">
        <w:rPr>
          <w:lang w:val="vi-VN"/>
        </w:rPr>
        <w:t>4</w:t>
      </w:r>
      <w:r w:rsidR="0090250E" w:rsidRPr="00E75BFD">
        <w:rPr>
          <w:lang w:val="vi-VN"/>
        </w:rPr>
        <w:t>.</w:t>
      </w:r>
      <w:r w:rsidR="001D0BB7" w:rsidRPr="00E75BFD">
        <w:rPr>
          <w:lang w:val="vi-VN"/>
        </w:rPr>
        <w:t>5</w:t>
      </w:r>
      <w:r w:rsidR="00083797" w:rsidRPr="00E75BFD">
        <w:rPr>
          <w:lang w:val="vi-VN"/>
        </w:rPr>
        <w:t>.</w:t>
      </w:r>
      <w:r w:rsidR="0090250E" w:rsidRPr="00E75BFD">
        <w:rPr>
          <w:lang w:val="vi-VN"/>
        </w:rPr>
        <w:t xml:space="preserve"> </w:t>
      </w:r>
      <w:bookmarkEnd w:id="27"/>
      <w:r w:rsidR="00631AD6" w:rsidRPr="00E75BFD">
        <w:rPr>
          <w:lang w:val="vi-VN"/>
        </w:rPr>
        <w:t>Test Levels and Execution Methods</w:t>
      </w:r>
    </w:p>
    <w:p w14:paraId="253354FF" w14:textId="11141B00" w:rsidR="00657599" w:rsidRPr="00657599" w:rsidRDefault="00E65E08" w:rsidP="00B82089">
      <w:pPr>
        <w:pStyle w:val="Heading3"/>
        <w:jc w:val="both"/>
        <w:rPr>
          <w:lang w:val="vi-VN"/>
        </w:rPr>
      </w:pPr>
      <w:bookmarkStart w:id="28" w:name="_Toc211453559"/>
      <w:r w:rsidRPr="00E75BFD">
        <w:rPr>
          <w:lang w:val="vi-VN"/>
        </w:rPr>
        <w:t> </w:t>
      </w:r>
      <w:r w:rsidRPr="00E75BFD">
        <w:rPr>
          <w:lang w:val="vi-VN"/>
        </w:rPr>
        <w:t>4.</w:t>
      </w:r>
      <w:r w:rsidR="001D0BB7" w:rsidRPr="00E75BFD">
        <w:rPr>
          <w:lang w:val="vi-VN"/>
        </w:rPr>
        <w:t>5</w:t>
      </w:r>
      <w:r w:rsidRPr="00E75BFD">
        <w:rPr>
          <w:lang w:val="vi-VN"/>
        </w:rPr>
        <w:t>.</w:t>
      </w:r>
      <w:r w:rsidR="00B82089">
        <w:rPr>
          <w:lang w:val="vi-VN"/>
        </w:rPr>
        <w:t>1.1</w:t>
      </w:r>
      <w:r w:rsidR="00083797" w:rsidRPr="00E75BFD">
        <w:rPr>
          <w:lang w:val="vi-VN"/>
        </w:rPr>
        <w:t>.</w:t>
      </w:r>
      <w:r w:rsidRPr="00E75BFD">
        <w:rPr>
          <w:lang w:val="vi-VN"/>
        </w:rPr>
        <w:t xml:space="preserve"> </w:t>
      </w:r>
      <w:bookmarkEnd w:id="28"/>
      <w:r w:rsidR="00631AD6" w:rsidRPr="00E75BFD">
        <w:rPr>
          <w:lang w:val="vi-VN"/>
        </w:rPr>
        <w:t>Unit Testing (Jest)</w:t>
      </w:r>
    </w:p>
    <w:p w14:paraId="28898FF8" w14:textId="16E3C48F" w:rsidR="00631AD6" w:rsidRPr="00E75BFD" w:rsidRDefault="00631AD6" w:rsidP="00957E81">
      <w:pPr>
        <w:pStyle w:val="ListParagraph"/>
        <w:numPr>
          <w:ilvl w:val="0"/>
          <w:numId w:val="21"/>
        </w:numPr>
        <w:jc w:val="both"/>
        <w:rPr>
          <w:rFonts w:ascii="Times New Roman" w:hAnsi="Times New Roman" w:cs="Times New Roman"/>
          <w:sz w:val="26"/>
          <w:szCs w:val="26"/>
        </w:rPr>
      </w:pPr>
      <w:r w:rsidRPr="00E75BFD">
        <w:rPr>
          <w:rFonts w:ascii="Times New Roman" w:hAnsi="Times New Roman" w:cs="Times New Roman"/>
          <w:sz w:val="26"/>
          <w:szCs w:val="26"/>
        </w:rPr>
        <w:t>Mục tiêu: kiểm thử các hàm logic quan trọng ở server:</w:t>
      </w:r>
    </w:p>
    <w:p w14:paraId="7B9E8949" w14:textId="76F83473" w:rsidR="00631AD6" w:rsidRPr="00E75BFD" w:rsidRDefault="00631AD6" w:rsidP="00957E81">
      <w:pPr>
        <w:pStyle w:val="ListParagraph"/>
        <w:numPr>
          <w:ilvl w:val="0"/>
          <w:numId w:val="211"/>
        </w:numPr>
        <w:ind w:left="1080"/>
        <w:jc w:val="both"/>
        <w:rPr>
          <w:rFonts w:ascii="Times New Roman" w:hAnsi="Times New Roman" w:cs="Times New Roman"/>
          <w:sz w:val="26"/>
          <w:szCs w:val="26"/>
        </w:rPr>
      </w:pPr>
      <w:r w:rsidRPr="00E75BFD">
        <w:rPr>
          <w:rFonts w:ascii="Times New Roman" w:hAnsi="Times New Roman" w:cs="Times New Roman"/>
          <w:sz w:val="26"/>
          <w:szCs w:val="26"/>
        </w:rPr>
        <w:t>Tính tổng tiền giỏ hàng/đơn hàng.</w:t>
      </w:r>
    </w:p>
    <w:p w14:paraId="53C8788E" w14:textId="0D05B64D" w:rsidR="00631AD6" w:rsidRPr="00E75BFD" w:rsidRDefault="00631AD6" w:rsidP="00957E81">
      <w:pPr>
        <w:pStyle w:val="ListParagraph"/>
        <w:numPr>
          <w:ilvl w:val="0"/>
          <w:numId w:val="211"/>
        </w:numPr>
        <w:ind w:left="1080"/>
        <w:jc w:val="both"/>
        <w:rPr>
          <w:rFonts w:ascii="Times New Roman" w:hAnsi="Times New Roman" w:cs="Times New Roman"/>
          <w:sz w:val="26"/>
          <w:szCs w:val="26"/>
        </w:rPr>
      </w:pPr>
      <w:r w:rsidRPr="00E75BFD">
        <w:rPr>
          <w:rFonts w:ascii="Times New Roman" w:hAnsi="Times New Roman" w:cs="Times New Roman"/>
          <w:sz w:val="26"/>
          <w:szCs w:val="26"/>
        </w:rPr>
        <w:t>Kiểm tra business rules của order status.</w:t>
      </w:r>
    </w:p>
    <w:p w14:paraId="58BAB885" w14:textId="1976A438" w:rsidR="00631AD6" w:rsidRPr="00E75BFD" w:rsidRDefault="00631AD6" w:rsidP="00957E81">
      <w:pPr>
        <w:pStyle w:val="ListParagraph"/>
        <w:numPr>
          <w:ilvl w:val="0"/>
          <w:numId w:val="211"/>
        </w:numPr>
        <w:ind w:left="1080"/>
        <w:jc w:val="both"/>
        <w:rPr>
          <w:rFonts w:ascii="Times New Roman" w:hAnsi="Times New Roman" w:cs="Times New Roman"/>
          <w:sz w:val="26"/>
          <w:szCs w:val="26"/>
        </w:rPr>
      </w:pPr>
      <w:r w:rsidRPr="00E75BFD">
        <w:rPr>
          <w:rFonts w:ascii="Times New Roman" w:hAnsi="Times New Roman" w:cs="Times New Roman"/>
          <w:sz w:val="26"/>
          <w:szCs w:val="26"/>
        </w:rPr>
        <w:t>Xác thực dữ liệu đầu vào.</w:t>
      </w:r>
    </w:p>
    <w:p w14:paraId="09E2044A" w14:textId="7B4F6B0A" w:rsidR="00777AB6" w:rsidRPr="00074162" w:rsidRDefault="00631AD6" w:rsidP="00074162">
      <w:pPr>
        <w:pStyle w:val="ListParagraph"/>
        <w:numPr>
          <w:ilvl w:val="0"/>
          <w:numId w:val="21"/>
        </w:numPr>
        <w:jc w:val="both"/>
        <w:rPr>
          <w:rFonts w:ascii="Times New Roman" w:hAnsi="Times New Roman" w:cs="Times New Roman"/>
          <w:sz w:val="26"/>
          <w:szCs w:val="26"/>
        </w:rPr>
      </w:pPr>
      <w:r w:rsidRPr="00E75BFD">
        <w:rPr>
          <w:rFonts w:ascii="Times New Roman" w:hAnsi="Times New Roman" w:cs="Times New Roman"/>
          <w:sz w:val="26"/>
          <w:szCs w:val="26"/>
        </w:rPr>
        <w:t>Kết quả unit test được tích hợp vào pipeline CI để đảm bảo các thay đổi không phá vỡ logic lõi</w:t>
      </w:r>
    </w:p>
    <w:p w14:paraId="5C655B3F" w14:textId="2C451ED6" w:rsidR="009C4683" w:rsidRPr="00E75BFD" w:rsidRDefault="00E65E08" w:rsidP="007F0572">
      <w:pPr>
        <w:pStyle w:val="Heading3"/>
        <w:jc w:val="both"/>
        <w:rPr>
          <w:lang w:val="vi-VN"/>
        </w:rPr>
      </w:pPr>
      <w:bookmarkStart w:id="29" w:name="_Toc211453560"/>
      <w:r w:rsidRPr="00E75BFD">
        <w:rPr>
          <w:lang w:val="vi-VN"/>
        </w:rPr>
        <w:t> </w:t>
      </w:r>
      <w:r w:rsidRPr="00E75BFD">
        <w:rPr>
          <w:lang w:val="vi-VN"/>
        </w:rPr>
        <w:t>4.</w:t>
      </w:r>
      <w:r w:rsidR="001D0BB7" w:rsidRPr="00E75BFD">
        <w:rPr>
          <w:lang w:val="vi-VN"/>
        </w:rPr>
        <w:t>5</w:t>
      </w:r>
      <w:r w:rsidRPr="00E75BFD">
        <w:rPr>
          <w:lang w:val="vi-VN"/>
        </w:rPr>
        <w:t>.2</w:t>
      </w:r>
      <w:r w:rsidR="00083797" w:rsidRPr="00E75BFD">
        <w:rPr>
          <w:lang w:val="vi-VN"/>
        </w:rPr>
        <w:t>.</w:t>
      </w:r>
      <w:r w:rsidRPr="00E75BFD">
        <w:rPr>
          <w:lang w:val="vi-VN"/>
        </w:rPr>
        <w:t xml:space="preserve"> </w:t>
      </w:r>
      <w:bookmarkEnd w:id="29"/>
      <w:r w:rsidR="00631AD6" w:rsidRPr="00E75BFD">
        <w:rPr>
          <w:lang w:val="vi-VN"/>
        </w:rPr>
        <w:t>API Testing (Jest)</w:t>
      </w:r>
    </w:p>
    <w:p w14:paraId="54237A07" w14:textId="38DC6342" w:rsidR="00631AD6" w:rsidRPr="00E75BFD" w:rsidRDefault="00631AD6" w:rsidP="00631AD6">
      <w:pPr>
        <w:pStyle w:val="NoSpacing"/>
        <w:jc w:val="both"/>
        <w:rPr>
          <w:rFonts w:ascii="Times New Roman" w:hAnsi="Times New Roman" w:cs="Times New Roman"/>
          <w:sz w:val="26"/>
          <w:szCs w:val="26"/>
        </w:rPr>
      </w:pPr>
      <w:r w:rsidRPr="00E75BFD">
        <w:rPr>
          <w:rFonts w:ascii="Times New Roman" w:hAnsi="Times New Roman" w:cs="Times New Roman"/>
          <w:sz w:val="26"/>
          <w:szCs w:val="26"/>
        </w:rPr>
        <w:t xml:space="preserve">Kiểm thử các endpoint </w:t>
      </w:r>
      <w:r w:rsidR="00433BF9">
        <w:rPr>
          <w:rFonts w:ascii="Times New Roman" w:hAnsi="Times New Roman" w:cs="Times New Roman"/>
          <w:sz w:val="26"/>
          <w:szCs w:val="26"/>
        </w:rPr>
        <w:t xml:space="preserve">chính, </w:t>
      </w:r>
      <w:r w:rsidR="00433BF9" w:rsidRPr="00433BF9">
        <w:rPr>
          <w:rFonts w:ascii="Times New Roman" w:hAnsi="Times New Roman" w:cs="Times New Roman"/>
          <w:sz w:val="26"/>
          <w:szCs w:val="26"/>
        </w:rPr>
        <w:t>tất cả API test hiện dùng Jest + Supertest</w:t>
      </w:r>
      <w:r w:rsidRPr="00E75BFD">
        <w:rPr>
          <w:rFonts w:ascii="Times New Roman" w:hAnsi="Times New Roman" w:cs="Times New Roman"/>
          <w:sz w:val="26"/>
          <w:szCs w:val="26"/>
        </w:rPr>
        <w:t>:</w:t>
      </w:r>
    </w:p>
    <w:p w14:paraId="472D2E48" w14:textId="6F140DE5"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Auth APIs</w:t>
      </w:r>
    </w:p>
    <w:p w14:paraId="039B66A0" w14:textId="7E0D7A38"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Product/Catalog APIs</w:t>
      </w:r>
    </w:p>
    <w:p w14:paraId="10DDA6FC" w14:textId="526DB742"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Cart APIs</w:t>
      </w:r>
    </w:p>
    <w:p w14:paraId="3706B8D1" w14:textId="062EC007"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Order APIs</w:t>
      </w:r>
    </w:p>
    <w:p w14:paraId="78CD9DDB" w14:textId="2B33E301"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Review APIs</w:t>
      </w:r>
    </w:p>
    <w:p w14:paraId="129E2C09" w14:textId="60EF216F"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Support APIs</w:t>
      </w:r>
    </w:p>
    <w:p w14:paraId="40227442" w14:textId="62580C57"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Admin/Merchant management APIs</w:t>
      </w:r>
    </w:p>
    <w:p w14:paraId="2733F75C" w14:textId="66DE3E05" w:rsidR="00631AD6" w:rsidRPr="00E75BFD" w:rsidRDefault="00631AD6" w:rsidP="00631AD6">
      <w:pPr>
        <w:pStyle w:val="NoSpacing"/>
        <w:jc w:val="both"/>
        <w:rPr>
          <w:rFonts w:ascii="Times New Roman" w:hAnsi="Times New Roman" w:cs="Times New Roman"/>
          <w:sz w:val="26"/>
          <w:szCs w:val="26"/>
        </w:rPr>
      </w:pPr>
      <w:r w:rsidRPr="00E75BFD">
        <w:rPr>
          <w:rFonts w:ascii="Times New Roman" w:hAnsi="Times New Roman" w:cs="Times New Roman"/>
          <w:sz w:val="26"/>
          <w:szCs w:val="26"/>
        </w:rPr>
        <w:t>Các tiêu chí xác nhận:</w:t>
      </w:r>
    </w:p>
    <w:p w14:paraId="5582C8FF" w14:textId="494AAF37"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HTTP status code đúng.</w:t>
      </w:r>
    </w:p>
    <w:p w14:paraId="792C7FF5" w14:textId="68E914C5"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Response có cấu trúc hợp lệ.</w:t>
      </w:r>
    </w:p>
    <w:p w14:paraId="19A55029" w14:textId="08E6539B" w:rsidR="00631AD6"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Dữ liệu lưu DB đúng.</w:t>
      </w:r>
    </w:p>
    <w:p w14:paraId="07B3E50E" w14:textId="76010451" w:rsidR="00F2436E" w:rsidRPr="00E75BFD" w:rsidRDefault="00631AD6" w:rsidP="00957E81">
      <w:pPr>
        <w:pStyle w:val="NoSpacing"/>
        <w:numPr>
          <w:ilvl w:val="0"/>
          <w:numId w:val="24"/>
        </w:numPr>
        <w:jc w:val="both"/>
        <w:rPr>
          <w:rFonts w:ascii="Times New Roman" w:hAnsi="Times New Roman" w:cs="Times New Roman"/>
          <w:sz w:val="26"/>
          <w:szCs w:val="26"/>
        </w:rPr>
      </w:pPr>
      <w:r w:rsidRPr="00E75BFD">
        <w:rPr>
          <w:rFonts w:ascii="Times New Roman" w:hAnsi="Times New Roman" w:cs="Times New Roman"/>
          <w:sz w:val="26"/>
          <w:szCs w:val="26"/>
        </w:rPr>
        <w:t>Error handling rõ ràng trong trường hợp input sai/thiếu quyền</w:t>
      </w:r>
      <w:r w:rsidR="00F2436E" w:rsidRPr="00E75BFD">
        <w:rPr>
          <w:rFonts w:ascii="Times New Roman" w:hAnsi="Times New Roman" w:cs="Times New Roman"/>
          <w:sz w:val="26"/>
          <w:szCs w:val="26"/>
        </w:rPr>
        <w:t>.</w:t>
      </w:r>
    </w:p>
    <w:p w14:paraId="376A5D8C" w14:textId="15021B78" w:rsidR="009C4683" w:rsidRPr="00E75BFD" w:rsidRDefault="00E65E08" w:rsidP="007F0572">
      <w:pPr>
        <w:pStyle w:val="Heading3"/>
        <w:jc w:val="both"/>
        <w:rPr>
          <w:lang w:val="vi-VN"/>
        </w:rPr>
      </w:pPr>
      <w:bookmarkStart w:id="30" w:name="_Toc211453561"/>
      <w:r w:rsidRPr="00E75BFD">
        <w:rPr>
          <w:lang w:val="vi-VN"/>
        </w:rPr>
        <w:t> </w:t>
      </w:r>
      <w:r w:rsidRPr="00E75BFD">
        <w:rPr>
          <w:lang w:val="vi-VN"/>
        </w:rPr>
        <w:t>4.</w:t>
      </w:r>
      <w:r w:rsidR="001D0BB7" w:rsidRPr="00E75BFD">
        <w:rPr>
          <w:lang w:val="vi-VN"/>
        </w:rPr>
        <w:t>5</w:t>
      </w:r>
      <w:r w:rsidRPr="00E75BFD">
        <w:rPr>
          <w:lang w:val="vi-VN"/>
        </w:rPr>
        <w:t>.3</w:t>
      </w:r>
      <w:r w:rsidR="00083797" w:rsidRPr="00E75BFD">
        <w:rPr>
          <w:lang w:val="vi-VN"/>
        </w:rPr>
        <w:t>.</w:t>
      </w:r>
      <w:r w:rsidRPr="00E75BFD">
        <w:rPr>
          <w:lang w:val="vi-VN"/>
        </w:rPr>
        <w:t xml:space="preserve"> </w:t>
      </w:r>
      <w:bookmarkEnd w:id="30"/>
      <w:r w:rsidR="00631AD6" w:rsidRPr="00E75BFD">
        <w:rPr>
          <w:lang w:val="vi-VN"/>
        </w:rPr>
        <w:t>UI/Functional Manual Testing</w:t>
      </w:r>
    </w:p>
    <w:p w14:paraId="038BC37F" w14:textId="77777777" w:rsidR="00631AD6" w:rsidRPr="00E75BFD" w:rsidRDefault="00631AD6" w:rsidP="00631AD6">
      <w:pPr>
        <w:jc w:val="both"/>
        <w:rPr>
          <w:rFonts w:ascii="Times New Roman" w:hAnsi="Times New Roman" w:cs="Times New Roman"/>
          <w:sz w:val="26"/>
          <w:szCs w:val="26"/>
        </w:rPr>
      </w:pPr>
      <w:r w:rsidRPr="00E75BFD">
        <w:rPr>
          <w:rFonts w:ascii="Times New Roman" w:hAnsi="Times New Roman" w:cs="Times New Roman"/>
          <w:sz w:val="26"/>
          <w:szCs w:val="26"/>
        </w:rPr>
        <w:t>Áp dụng cho các luồng UI quan trọng của 3 vai trò:</w:t>
      </w:r>
    </w:p>
    <w:p w14:paraId="23D78A73" w14:textId="77777777" w:rsidR="00631AD6" w:rsidRPr="00E75BFD" w:rsidRDefault="00631AD6" w:rsidP="00957E81">
      <w:pPr>
        <w:pStyle w:val="ListParagraph"/>
        <w:numPr>
          <w:ilvl w:val="0"/>
          <w:numId w:val="25"/>
        </w:numPr>
        <w:jc w:val="both"/>
        <w:rPr>
          <w:rFonts w:ascii="Times New Roman" w:hAnsi="Times New Roman" w:cs="Times New Roman"/>
          <w:sz w:val="26"/>
          <w:szCs w:val="26"/>
        </w:rPr>
      </w:pPr>
      <w:r w:rsidRPr="00E75BFD">
        <w:rPr>
          <w:rFonts w:ascii="Times New Roman" w:hAnsi="Times New Roman" w:cs="Times New Roman"/>
          <w:sz w:val="26"/>
          <w:szCs w:val="26"/>
        </w:rPr>
        <w:t>Client: đăng nhập → duyệt sản phẩm → thêm giỏ → đặt hàng → xem lịch sử → đánh giá.</w:t>
      </w:r>
    </w:p>
    <w:p w14:paraId="1EE710CE" w14:textId="77777777" w:rsidR="00631AD6" w:rsidRPr="00E75BFD" w:rsidRDefault="00631AD6" w:rsidP="00957E81">
      <w:pPr>
        <w:pStyle w:val="ListParagraph"/>
        <w:numPr>
          <w:ilvl w:val="0"/>
          <w:numId w:val="25"/>
        </w:numPr>
        <w:jc w:val="both"/>
        <w:rPr>
          <w:rFonts w:ascii="Times New Roman" w:hAnsi="Times New Roman" w:cs="Times New Roman"/>
          <w:sz w:val="26"/>
          <w:szCs w:val="26"/>
        </w:rPr>
      </w:pPr>
      <w:r w:rsidRPr="00E75BFD">
        <w:rPr>
          <w:rFonts w:ascii="Times New Roman" w:hAnsi="Times New Roman" w:cs="Times New Roman"/>
          <w:sz w:val="26"/>
          <w:szCs w:val="26"/>
        </w:rPr>
        <w:t>Admin: quản lý category/brand/product/merchant → quản lý đơn.</w:t>
      </w:r>
    </w:p>
    <w:p w14:paraId="28364EBB" w14:textId="087F7F51" w:rsidR="0045506F" w:rsidRPr="009809FF" w:rsidRDefault="00631AD6" w:rsidP="007F0572">
      <w:pPr>
        <w:pStyle w:val="ListParagraph"/>
        <w:numPr>
          <w:ilvl w:val="0"/>
          <w:numId w:val="25"/>
        </w:numPr>
        <w:jc w:val="both"/>
        <w:rPr>
          <w:rFonts w:ascii="Times New Roman" w:hAnsi="Times New Roman" w:cs="Times New Roman"/>
          <w:sz w:val="26"/>
          <w:szCs w:val="26"/>
        </w:rPr>
      </w:pPr>
      <w:r w:rsidRPr="00E75BFD">
        <w:rPr>
          <w:rFonts w:ascii="Times New Roman" w:hAnsi="Times New Roman" w:cs="Times New Roman"/>
          <w:sz w:val="26"/>
          <w:szCs w:val="26"/>
        </w:rPr>
        <w:t>Merchant: CRUD sản phẩm của store → theo dõi đơn liên quan</w:t>
      </w:r>
    </w:p>
    <w:p w14:paraId="342BC859" w14:textId="06E3B4FA" w:rsidR="0004002C" w:rsidRPr="00E75BFD" w:rsidRDefault="0004002C" w:rsidP="007F0572">
      <w:pPr>
        <w:pStyle w:val="Heading3"/>
        <w:jc w:val="both"/>
        <w:rPr>
          <w:lang w:val="vi-VN"/>
        </w:rPr>
      </w:pPr>
      <w:bookmarkStart w:id="31" w:name="_Toc211453562"/>
      <w:r w:rsidRPr="00E75BFD">
        <w:rPr>
          <w:lang w:val="vi-VN"/>
        </w:rPr>
        <w:lastRenderedPageBreak/>
        <w:t> </w:t>
      </w:r>
      <w:bookmarkStart w:id="32" w:name="_Hlk210851316"/>
      <w:r w:rsidRPr="00E75BFD">
        <w:rPr>
          <w:lang w:val="vi-VN"/>
        </w:rPr>
        <w:t>4.</w:t>
      </w:r>
      <w:r w:rsidR="001D0BB7" w:rsidRPr="00E75BFD">
        <w:rPr>
          <w:lang w:val="vi-VN"/>
        </w:rPr>
        <w:t>5</w:t>
      </w:r>
      <w:r w:rsidRPr="00E75BFD">
        <w:rPr>
          <w:lang w:val="vi-VN"/>
        </w:rPr>
        <w:t>.</w:t>
      </w:r>
      <w:r w:rsidR="00EA147A" w:rsidRPr="00E75BFD">
        <w:rPr>
          <w:lang w:val="vi-VN"/>
        </w:rPr>
        <w:t>4</w:t>
      </w:r>
      <w:r w:rsidR="00AB2595" w:rsidRPr="00E75BFD">
        <w:rPr>
          <w:lang w:val="vi-VN"/>
        </w:rPr>
        <w:t>.</w:t>
      </w:r>
      <w:r w:rsidRPr="00E75BFD">
        <w:rPr>
          <w:lang w:val="vi-VN"/>
        </w:rPr>
        <w:t xml:space="preserve"> </w:t>
      </w:r>
      <w:bookmarkEnd w:id="31"/>
      <w:bookmarkEnd w:id="32"/>
      <w:r w:rsidR="00631AD6" w:rsidRPr="00E75BFD">
        <w:rPr>
          <w:lang w:val="vi-VN"/>
        </w:rPr>
        <w:t>E2E Testing (Cypress)</w:t>
      </w:r>
    </w:p>
    <w:p w14:paraId="006CD476" w14:textId="77777777" w:rsidR="00631AD6" w:rsidRPr="00E75BFD" w:rsidRDefault="00631AD6" w:rsidP="00333583">
      <w:pPr>
        <w:spacing w:before="240" w:line="276" w:lineRule="auto"/>
        <w:jc w:val="both"/>
        <w:rPr>
          <w:rFonts w:ascii="Times New Roman" w:hAnsi="Times New Roman" w:cs="Times New Roman"/>
          <w:bCs/>
          <w:sz w:val="26"/>
          <w:szCs w:val="26"/>
        </w:rPr>
      </w:pPr>
      <w:r w:rsidRPr="00E75BFD">
        <w:rPr>
          <w:rFonts w:ascii="Times New Roman" w:hAnsi="Times New Roman" w:cs="Times New Roman"/>
          <w:bCs/>
          <w:sz w:val="26"/>
          <w:szCs w:val="26"/>
        </w:rPr>
        <w:t>Mục tiêu mô phỏng kịch bản thực tế, đảm bảo toàn bộ luồng hoạt động xuyên tầng UI–API–DB.</w:t>
      </w:r>
    </w:p>
    <w:p w14:paraId="517251F8" w14:textId="36A6A6C4" w:rsidR="00631AD6" w:rsidRPr="00E75BFD" w:rsidRDefault="00631AD6" w:rsidP="00333583">
      <w:pPr>
        <w:spacing w:before="240" w:line="276" w:lineRule="auto"/>
        <w:jc w:val="both"/>
        <w:rPr>
          <w:rFonts w:ascii="Times New Roman" w:hAnsi="Times New Roman" w:cs="Times New Roman"/>
          <w:bCs/>
          <w:sz w:val="26"/>
          <w:szCs w:val="26"/>
        </w:rPr>
      </w:pPr>
      <w:r w:rsidRPr="00E75BFD">
        <w:rPr>
          <w:rFonts w:ascii="Times New Roman" w:hAnsi="Times New Roman" w:cs="Times New Roman"/>
          <w:bCs/>
          <w:sz w:val="26"/>
          <w:szCs w:val="26"/>
        </w:rPr>
        <w:t>Các luồng E2E mẫu:</w:t>
      </w:r>
    </w:p>
    <w:p w14:paraId="31A123E2" w14:textId="5C5933E6" w:rsidR="00631AD6" w:rsidRPr="00E75BFD" w:rsidRDefault="00631AD6" w:rsidP="00333583">
      <w:pPr>
        <w:numPr>
          <w:ilvl w:val="0"/>
          <w:numId w:val="26"/>
        </w:numPr>
        <w:spacing w:before="240" w:line="276" w:lineRule="auto"/>
        <w:jc w:val="both"/>
        <w:rPr>
          <w:rFonts w:ascii="Times New Roman" w:hAnsi="Times New Roman" w:cs="Times New Roman"/>
          <w:bCs/>
          <w:sz w:val="26"/>
          <w:szCs w:val="26"/>
        </w:rPr>
      </w:pPr>
      <w:r w:rsidRPr="00E75BFD">
        <w:rPr>
          <w:rFonts w:ascii="Times New Roman" w:hAnsi="Times New Roman" w:cs="Times New Roman"/>
          <w:bCs/>
          <w:sz w:val="26"/>
          <w:szCs w:val="26"/>
        </w:rPr>
        <w:t xml:space="preserve">Client Happy </w:t>
      </w:r>
      <w:r w:rsidR="007B5264">
        <w:rPr>
          <w:rFonts w:ascii="Times New Roman" w:hAnsi="Times New Roman" w:cs="Times New Roman"/>
          <w:bCs/>
          <w:sz w:val="26"/>
          <w:szCs w:val="26"/>
        </w:rPr>
        <w:t xml:space="preserve">Path: </w:t>
      </w:r>
      <w:r w:rsidR="007B5264" w:rsidRPr="007B5264">
        <w:rPr>
          <w:rFonts w:ascii="Times New Roman" w:hAnsi="Times New Roman" w:cs="Times New Roman"/>
          <w:bCs/>
          <w:sz w:val="26"/>
          <w:szCs w:val="26"/>
        </w:rPr>
        <w:t>login Member → search “camera” → thêm giỏ → checkout → thấy đơn ở Order History.</w:t>
      </w:r>
    </w:p>
    <w:p w14:paraId="74D18F2E" w14:textId="401B2AD3" w:rsidR="00631AD6" w:rsidRPr="00E75BFD" w:rsidRDefault="00631AD6" w:rsidP="00333583">
      <w:pPr>
        <w:numPr>
          <w:ilvl w:val="0"/>
          <w:numId w:val="26"/>
        </w:numPr>
        <w:spacing w:before="240" w:line="276" w:lineRule="auto"/>
        <w:jc w:val="both"/>
        <w:rPr>
          <w:rFonts w:ascii="Times New Roman" w:hAnsi="Times New Roman" w:cs="Times New Roman"/>
          <w:bCs/>
          <w:sz w:val="26"/>
          <w:szCs w:val="26"/>
        </w:rPr>
      </w:pPr>
      <w:r w:rsidRPr="00E75BFD">
        <w:rPr>
          <w:rFonts w:ascii="Times New Roman" w:hAnsi="Times New Roman" w:cs="Times New Roman"/>
          <w:bCs/>
          <w:sz w:val="26"/>
          <w:szCs w:val="26"/>
        </w:rPr>
        <w:t xml:space="preserve">Admin Catalog &amp; Order </w:t>
      </w:r>
      <w:r w:rsidR="007B5264">
        <w:rPr>
          <w:rFonts w:ascii="Times New Roman" w:hAnsi="Times New Roman" w:cs="Times New Roman"/>
          <w:bCs/>
          <w:sz w:val="26"/>
          <w:szCs w:val="26"/>
        </w:rPr>
        <w:t xml:space="preserve">Flow: </w:t>
      </w:r>
      <w:r w:rsidR="007B5264" w:rsidRPr="007B5264">
        <w:rPr>
          <w:rFonts w:ascii="Times New Roman" w:hAnsi="Times New Roman" w:cs="Times New Roman"/>
          <w:bCs/>
          <w:sz w:val="26"/>
          <w:szCs w:val="26"/>
        </w:rPr>
        <w:t>login Admin → tạo brand/category/product → duyệt/huỷ đơn → kiểm tra tồn kho/ trạng thái đơn.</w:t>
      </w:r>
    </w:p>
    <w:p w14:paraId="3CD8136A" w14:textId="521C872A" w:rsidR="00427D18" w:rsidRDefault="00631AD6" w:rsidP="00333583">
      <w:pPr>
        <w:numPr>
          <w:ilvl w:val="0"/>
          <w:numId w:val="26"/>
        </w:numPr>
        <w:spacing w:before="240" w:line="276" w:lineRule="auto"/>
        <w:jc w:val="both"/>
        <w:rPr>
          <w:rFonts w:ascii="Times New Roman" w:hAnsi="Times New Roman" w:cs="Times New Roman"/>
          <w:bCs/>
          <w:sz w:val="26"/>
          <w:szCs w:val="26"/>
        </w:rPr>
      </w:pPr>
      <w:r w:rsidRPr="00E75BFD">
        <w:rPr>
          <w:rFonts w:ascii="Times New Roman" w:hAnsi="Times New Roman" w:cs="Times New Roman"/>
          <w:bCs/>
          <w:sz w:val="26"/>
          <w:szCs w:val="26"/>
        </w:rPr>
        <w:t xml:space="preserve">Merchant Product Management </w:t>
      </w:r>
      <w:r w:rsidR="007B5264">
        <w:rPr>
          <w:rFonts w:ascii="Times New Roman" w:hAnsi="Times New Roman" w:cs="Times New Roman"/>
          <w:bCs/>
          <w:sz w:val="26"/>
          <w:szCs w:val="26"/>
        </w:rPr>
        <w:t xml:space="preserve">Flow: </w:t>
      </w:r>
      <w:r w:rsidR="007B5264" w:rsidRPr="007B5264">
        <w:rPr>
          <w:rFonts w:ascii="Times New Roman" w:hAnsi="Times New Roman" w:cs="Times New Roman"/>
          <w:bCs/>
          <w:sz w:val="26"/>
          <w:szCs w:val="26"/>
        </w:rPr>
        <w:t>login Merchant → tạo/ẩn sản phẩm → kiểm tra sản phẩm hiển thị cho Client → xem đơn liên quan.</w:t>
      </w:r>
    </w:p>
    <w:p w14:paraId="1B089D74" w14:textId="77777777" w:rsidR="0002706D" w:rsidRPr="0002706D" w:rsidRDefault="00FE18CD" w:rsidP="0002706D">
      <w:pPr>
        <w:pStyle w:val="Heading3"/>
        <w:ind w:firstLine="360"/>
      </w:pPr>
      <w:r>
        <w:t xml:space="preserve">4.5.5. </w:t>
      </w:r>
      <w:r w:rsidR="0002706D" w:rsidRPr="0002706D">
        <w:t>Advanced testing</w:t>
      </w:r>
    </w:p>
    <w:p w14:paraId="3A520E5B" w14:textId="037B4217" w:rsidR="00FE18CD" w:rsidRPr="00964E2B" w:rsidRDefault="0002706D" w:rsidP="00E479CD">
      <w:pPr>
        <w:pStyle w:val="Heading4"/>
        <w:ind w:firstLine="360"/>
        <w:rPr>
          <w:rFonts w:ascii="Times New Roman" w:hAnsi="Times New Roman" w:cs="Times New Roman"/>
          <w:b/>
          <w:bCs/>
          <w:i w:val="0"/>
          <w:iCs w:val="0"/>
          <w:color w:val="auto"/>
          <w:sz w:val="26"/>
          <w:szCs w:val="26"/>
        </w:rPr>
      </w:pPr>
      <w:r w:rsidRPr="00964E2B">
        <w:rPr>
          <w:rFonts w:ascii="Times New Roman" w:hAnsi="Times New Roman" w:cs="Times New Roman"/>
          <w:b/>
          <w:bCs/>
          <w:i w:val="0"/>
          <w:iCs w:val="0"/>
          <w:color w:val="auto"/>
          <w:sz w:val="26"/>
          <w:szCs w:val="26"/>
        </w:rPr>
        <w:t xml:space="preserve">4.5.5.1. </w:t>
      </w:r>
      <w:r w:rsidR="00E479CD" w:rsidRPr="00964E2B">
        <w:rPr>
          <w:rFonts w:ascii="Times New Roman" w:hAnsi="Times New Roman" w:cs="Times New Roman"/>
          <w:b/>
          <w:bCs/>
          <w:i w:val="0"/>
          <w:iCs w:val="0"/>
          <w:color w:val="auto"/>
          <w:sz w:val="26"/>
          <w:szCs w:val="26"/>
        </w:rPr>
        <w:t>Configuration Testing </w:t>
      </w:r>
    </w:p>
    <w:p w14:paraId="2994C3D3" w14:textId="77777777" w:rsidR="00333583" w:rsidRPr="00333583" w:rsidRDefault="00333583" w:rsidP="00333583">
      <w:pPr>
        <w:numPr>
          <w:ilvl w:val="0"/>
          <w:numId w:val="216"/>
        </w:numPr>
        <w:spacing w:before="240" w:line="276" w:lineRule="auto"/>
        <w:jc w:val="both"/>
        <w:rPr>
          <w:rFonts w:ascii="Times New Roman" w:hAnsi="Times New Roman" w:cs="Times New Roman"/>
          <w:sz w:val="26"/>
          <w:szCs w:val="26"/>
        </w:rPr>
      </w:pPr>
      <w:r w:rsidRPr="00333583">
        <w:rPr>
          <w:rFonts w:ascii="Times New Roman" w:hAnsi="Times New Roman" w:cs="Times New Roman"/>
          <w:sz w:val="26"/>
          <w:szCs w:val="26"/>
        </w:rPr>
        <w:t>/health: mong đợi 200 khi DB connected, 503 khi disconnected.</w:t>
      </w:r>
    </w:p>
    <w:p w14:paraId="4B29393D" w14:textId="77777777" w:rsidR="00333583" w:rsidRPr="00333583" w:rsidRDefault="00333583" w:rsidP="00333583">
      <w:pPr>
        <w:numPr>
          <w:ilvl w:val="0"/>
          <w:numId w:val="216"/>
        </w:numPr>
        <w:spacing w:before="240" w:line="276" w:lineRule="auto"/>
        <w:jc w:val="both"/>
        <w:rPr>
          <w:rFonts w:ascii="Times New Roman" w:hAnsi="Times New Roman" w:cs="Times New Roman"/>
          <w:sz w:val="26"/>
          <w:szCs w:val="26"/>
        </w:rPr>
      </w:pPr>
      <w:r w:rsidRPr="00333583">
        <w:rPr>
          <w:rFonts w:ascii="Times New Roman" w:hAnsi="Times New Roman" w:cs="Times New Roman"/>
          <w:sz w:val="26"/>
          <w:szCs w:val="26"/>
        </w:rPr>
        <w:t>Env bắt buộc: thiếu JWT_SECRET/MONGO_URI phải fail rõ ràng (mock hoặc chạy server với env trống).</w:t>
      </w:r>
    </w:p>
    <w:p w14:paraId="0785ACDC" w14:textId="77777777" w:rsidR="00333583" w:rsidRPr="00333583" w:rsidRDefault="00333583" w:rsidP="00333583">
      <w:pPr>
        <w:numPr>
          <w:ilvl w:val="0"/>
          <w:numId w:val="216"/>
        </w:numPr>
        <w:spacing w:before="240" w:line="276" w:lineRule="auto"/>
        <w:jc w:val="both"/>
        <w:rPr>
          <w:rFonts w:ascii="Times New Roman" w:hAnsi="Times New Roman" w:cs="Times New Roman"/>
          <w:sz w:val="26"/>
          <w:szCs w:val="26"/>
        </w:rPr>
      </w:pPr>
      <w:r w:rsidRPr="00333583">
        <w:rPr>
          <w:rFonts w:ascii="Times New Roman" w:hAnsi="Times New Roman" w:cs="Times New Roman"/>
          <w:sz w:val="26"/>
          <w:szCs w:val="26"/>
        </w:rPr>
        <w:t>Role config: Admin không được đặt đơn; Member không vào dashboard; Merchant chỉ thao tác sản phẩm của mình.</w:t>
      </w:r>
    </w:p>
    <w:p w14:paraId="2E452347" w14:textId="77777777" w:rsidR="00333583" w:rsidRPr="00333583" w:rsidRDefault="00333583" w:rsidP="00333583">
      <w:pPr>
        <w:numPr>
          <w:ilvl w:val="0"/>
          <w:numId w:val="216"/>
        </w:numPr>
        <w:spacing w:before="240" w:line="276" w:lineRule="auto"/>
        <w:jc w:val="both"/>
        <w:rPr>
          <w:rFonts w:ascii="Times New Roman" w:hAnsi="Times New Roman" w:cs="Times New Roman"/>
          <w:sz w:val="26"/>
          <w:szCs w:val="26"/>
        </w:rPr>
      </w:pPr>
      <w:r w:rsidRPr="00333583">
        <w:rPr>
          <w:rFonts w:ascii="Times New Roman" w:hAnsi="Times New Roman" w:cs="Times New Roman"/>
          <w:sz w:val="26"/>
          <w:szCs w:val="26"/>
        </w:rPr>
        <w:t>Seed: chạy docker-compose --profile seed để bảo đảm dữ liệu chuẩn (user đa role, product in/out-of-stock).</w:t>
      </w:r>
    </w:p>
    <w:p w14:paraId="46A5E1DB" w14:textId="1509D8A2" w:rsidR="00E479CD" w:rsidRPr="00964E2B" w:rsidRDefault="003D62B6" w:rsidP="003D62B6">
      <w:pPr>
        <w:pStyle w:val="Heading4"/>
        <w:ind w:firstLine="360"/>
        <w:rPr>
          <w:rFonts w:ascii="Times New Roman" w:hAnsi="Times New Roman" w:cs="Times New Roman"/>
          <w:b/>
          <w:bCs/>
          <w:i w:val="0"/>
          <w:iCs w:val="0"/>
          <w:color w:val="auto"/>
          <w:sz w:val="26"/>
          <w:szCs w:val="26"/>
        </w:rPr>
      </w:pPr>
      <w:r w:rsidRPr="00964E2B">
        <w:rPr>
          <w:rFonts w:ascii="Times New Roman" w:hAnsi="Times New Roman" w:cs="Times New Roman"/>
          <w:b/>
          <w:bCs/>
          <w:i w:val="0"/>
          <w:iCs w:val="0"/>
          <w:color w:val="auto"/>
          <w:sz w:val="26"/>
          <w:szCs w:val="26"/>
        </w:rPr>
        <w:t>4.5.5.2. Data Consistency</w:t>
      </w:r>
    </w:p>
    <w:p w14:paraId="1C3BF7B2" w14:textId="77777777" w:rsidR="00F6051F" w:rsidRPr="00F6051F" w:rsidRDefault="00F6051F" w:rsidP="00F6051F">
      <w:pPr>
        <w:numPr>
          <w:ilvl w:val="0"/>
          <w:numId w:val="217"/>
        </w:numPr>
        <w:spacing w:before="240" w:line="276" w:lineRule="auto"/>
        <w:jc w:val="both"/>
        <w:rPr>
          <w:rFonts w:ascii="Times New Roman" w:hAnsi="Times New Roman" w:cs="Times New Roman"/>
          <w:sz w:val="26"/>
          <w:szCs w:val="26"/>
        </w:rPr>
      </w:pPr>
      <w:r w:rsidRPr="00F6051F">
        <w:rPr>
          <w:rFonts w:ascii="Times New Roman" w:hAnsi="Times New Roman" w:cs="Times New Roman"/>
          <w:sz w:val="26"/>
          <w:szCs w:val="26"/>
        </w:rPr>
        <w:t>Đặt hàng → tồn kho giảm; Huỷ đơn → tồn kho hoàn lại.</w:t>
      </w:r>
    </w:p>
    <w:p w14:paraId="439A293A" w14:textId="77777777" w:rsidR="00F6051F" w:rsidRPr="00F6051F" w:rsidRDefault="00F6051F" w:rsidP="00F6051F">
      <w:pPr>
        <w:numPr>
          <w:ilvl w:val="0"/>
          <w:numId w:val="217"/>
        </w:numPr>
        <w:spacing w:before="240" w:line="276" w:lineRule="auto"/>
        <w:jc w:val="both"/>
        <w:rPr>
          <w:rFonts w:ascii="Times New Roman" w:hAnsi="Times New Roman" w:cs="Times New Roman"/>
          <w:sz w:val="26"/>
          <w:szCs w:val="26"/>
        </w:rPr>
      </w:pPr>
      <w:r w:rsidRPr="00F6051F">
        <w:rPr>
          <w:rFonts w:ascii="Times New Roman" w:hAnsi="Times New Roman" w:cs="Times New Roman"/>
          <w:sz w:val="26"/>
          <w:szCs w:val="26"/>
        </w:rPr>
        <w:t>Merchant vô hiệu hóa → sản phẩm bị ẩn khỏi listing/search.</w:t>
      </w:r>
    </w:p>
    <w:p w14:paraId="0C2C6D71" w14:textId="77777777" w:rsidR="00F6051F" w:rsidRPr="00F6051F" w:rsidRDefault="00F6051F" w:rsidP="00F6051F">
      <w:pPr>
        <w:numPr>
          <w:ilvl w:val="0"/>
          <w:numId w:val="217"/>
        </w:numPr>
        <w:spacing w:before="240" w:line="276" w:lineRule="auto"/>
        <w:jc w:val="both"/>
        <w:rPr>
          <w:rFonts w:ascii="Times New Roman" w:hAnsi="Times New Roman" w:cs="Times New Roman"/>
          <w:sz w:val="26"/>
          <w:szCs w:val="26"/>
        </w:rPr>
      </w:pPr>
      <w:r w:rsidRPr="00F6051F">
        <w:rPr>
          <w:rFonts w:ascii="Times New Roman" w:hAnsi="Times New Roman" w:cs="Times New Roman"/>
          <w:sz w:val="26"/>
          <w:szCs w:val="26"/>
        </w:rPr>
        <w:t>Rating: chỉ cho phép sau Delivered/Completed; điểm trung bình phản ánh đúng DB.</w:t>
      </w:r>
    </w:p>
    <w:p w14:paraId="1F6F3396" w14:textId="77777777" w:rsidR="00F6051F" w:rsidRPr="00F6051F" w:rsidRDefault="00F6051F" w:rsidP="00F6051F">
      <w:pPr>
        <w:numPr>
          <w:ilvl w:val="0"/>
          <w:numId w:val="217"/>
        </w:numPr>
        <w:spacing w:before="240" w:line="276" w:lineRule="auto"/>
        <w:jc w:val="both"/>
        <w:rPr>
          <w:rFonts w:ascii="Times New Roman" w:hAnsi="Times New Roman" w:cs="Times New Roman"/>
          <w:sz w:val="26"/>
          <w:szCs w:val="26"/>
        </w:rPr>
      </w:pPr>
      <w:r w:rsidRPr="00F6051F">
        <w:rPr>
          <w:rFonts w:ascii="Times New Roman" w:hAnsi="Times New Roman" w:cs="Times New Roman"/>
          <w:sz w:val="26"/>
          <w:szCs w:val="26"/>
        </w:rPr>
        <w:t>Order History: đơn hủy không tính doanh thu/tồn kho.</w:t>
      </w:r>
    </w:p>
    <w:p w14:paraId="7FE9E281" w14:textId="0DFA4379" w:rsidR="003D62B6" w:rsidRPr="00964E2B" w:rsidRDefault="00F6051F" w:rsidP="00F6051F">
      <w:pPr>
        <w:pStyle w:val="Heading4"/>
        <w:ind w:firstLine="360"/>
        <w:rPr>
          <w:rFonts w:ascii="Times New Roman" w:hAnsi="Times New Roman" w:cs="Times New Roman"/>
          <w:b/>
          <w:bCs/>
          <w:i w:val="0"/>
          <w:iCs w:val="0"/>
          <w:color w:val="auto"/>
          <w:sz w:val="26"/>
          <w:szCs w:val="26"/>
        </w:rPr>
      </w:pPr>
      <w:r w:rsidRPr="00964E2B">
        <w:rPr>
          <w:rFonts w:ascii="Times New Roman" w:hAnsi="Times New Roman" w:cs="Times New Roman"/>
          <w:b/>
          <w:bCs/>
          <w:i w:val="0"/>
          <w:iCs w:val="0"/>
          <w:color w:val="auto"/>
          <w:sz w:val="26"/>
          <w:szCs w:val="26"/>
        </w:rPr>
        <w:t>4.5.5.3. Regression (danh sách smoke/regression + chu kỳ)</w:t>
      </w:r>
    </w:p>
    <w:p w14:paraId="0558B6D5" w14:textId="77777777" w:rsidR="00964E2B" w:rsidRPr="00964E2B" w:rsidRDefault="00964E2B" w:rsidP="00964E2B">
      <w:pPr>
        <w:numPr>
          <w:ilvl w:val="0"/>
          <w:numId w:val="218"/>
        </w:numPr>
        <w:spacing w:before="240" w:line="276" w:lineRule="auto"/>
        <w:jc w:val="both"/>
        <w:rPr>
          <w:rFonts w:ascii="Times New Roman" w:hAnsi="Times New Roman" w:cs="Times New Roman"/>
          <w:sz w:val="26"/>
          <w:szCs w:val="26"/>
        </w:rPr>
      </w:pPr>
      <w:r w:rsidRPr="00964E2B">
        <w:rPr>
          <w:rFonts w:ascii="Times New Roman" w:hAnsi="Times New Roman" w:cs="Times New Roman"/>
          <w:sz w:val="26"/>
          <w:szCs w:val="26"/>
        </w:rPr>
        <w:t>Smoke trước merge: Auth login, Search (min/max/rating), Cart add/remove, Order create (happy), Role guard (Admin bị chặn đặt hàng).</w:t>
      </w:r>
    </w:p>
    <w:p w14:paraId="376AB224" w14:textId="77777777" w:rsidR="00964E2B" w:rsidRPr="00964E2B" w:rsidRDefault="00964E2B" w:rsidP="00964E2B">
      <w:pPr>
        <w:numPr>
          <w:ilvl w:val="0"/>
          <w:numId w:val="218"/>
        </w:numPr>
        <w:spacing w:before="240" w:line="276" w:lineRule="auto"/>
        <w:jc w:val="both"/>
        <w:rPr>
          <w:rFonts w:ascii="Times New Roman" w:hAnsi="Times New Roman" w:cs="Times New Roman"/>
          <w:sz w:val="26"/>
          <w:szCs w:val="26"/>
        </w:rPr>
      </w:pPr>
      <w:r w:rsidRPr="00964E2B">
        <w:rPr>
          <w:rFonts w:ascii="Times New Roman" w:hAnsi="Times New Roman" w:cs="Times New Roman"/>
          <w:sz w:val="26"/>
          <w:szCs w:val="26"/>
        </w:rPr>
        <w:lastRenderedPageBreak/>
        <w:t>Full regression (CI nightly/PR lớn): toàn bộ suite Jest server (tests + tests-full) + client tests.</w:t>
      </w:r>
    </w:p>
    <w:p w14:paraId="01EE173F" w14:textId="7172648A" w:rsidR="00F6051F" w:rsidRPr="00964E2B" w:rsidRDefault="00964E2B" w:rsidP="00F6051F">
      <w:pPr>
        <w:numPr>
          <w:ilvl w:val="0"/>
          <w:numId w:val="218"/>
        </w:numPr>
        <w:spacing w:before="240" w:line="276" w:lineRule="auto"/>
        <w:jc w:val="both"/>
        <w:rPr>
          <w:rFonts w:ascii="Times New Roman" w:hAnsi="Times New Roman" w:cs="Times New Roman"/>
          <w:sz w:val="26"/>
          <w:szCs w:val="26"/>
        </w:rPr>
      </w:pPr>
      <w:r w:rsidRPr="00964E2B">
        <w:rPr>
          <w:rFonts w:ascii="Times New Roman" w:hAnsi="Times New Roman" w:cs="Times New Roman"/>
          <w:sz w:val="26"/>
          <w:szCs w:val="26"/>
        </w:rPr>
        <w:t>Quy trình lặp: mỗi PR chạy regression suite; mỗi sprint chạy full suite.</w:t>
      </w:r>
    </w:p>
    <w:p w14:paraId="5E31B834" w14:textId="12AAD7CF" w:rsidR="00D96353" w:rsidRDefault="00A6080B" w:rsidP="00D96353">
      <w:pPr>
        <w:pStyle w:val="Heading2"/>
        <w:jc w:val="both"/>
        <w:rPr>
          <w:lang w:val="vi-VN"/>
        </w:rPr>
      </w:pPr>
      <w:bookmarkStart w:id="33" w:name="_Toc211453564"/>
      <w:r w:rsidRPr="00E75BFD">
        <w:rPr>
          <w:lang w:val="vi-VN"/>
        </w:rPr>
        <w:t>4</w:t>
      </w:r>
      <w:r w:rsidR="0090250E" w:rsidRPr="00E75BFD">
        <w:rPr>
          <w:lang w:val="vi-VN"/>
        </w:rPr>
        <w:t>.</w:t>
      </w:r>
      <w:r w:rsidR="001D0BB7" w:rsidRPr="00E75BFD">
        <w:rPr>
          <w:lang w:val="vi-VN"/>
        </w:rPr>
        <w:t>6</w:t>
      </w:r>
      <w:r w:rsidR="00AB2595" w:rsidRPr="00E75BFD">
        <w:rPr>
          <w:lang w:val="vi-VN"/>
        </w:rPr>
        <w:t>.</w:t>
      </w:r>
      <w:r w:rsidR="0090250E" w:rsidRPr="00E75BFD">
        <w:rPr>
          <w:lang w:val="vi-VN"/>
        </w:rPr>
        <w:t xml:space="preserve"> </w:t>
      </w:r>
      <w:bookmarkEnd w:id="33"/>
      <w:r w:rsidR="00D96353" w:rsidRPr="00E75BFD">
        <w:rPr>
          <w:lang w:val="vi-VN"/>
        </w:rPr>
        <w:t>Test Data Strategy</w:t>
      </w:r>
    </w:p>
    <w:p w14:paraId="0BCC1EB6" w14:textId="4A6A5D2B" w:rsidR="00D96353" w:rsidRPr="00E75BFD" w:rsidRDefault="00D96353" w:rsidP="00D96353">
      <w:pPr>
        <w:jc w:val="both"/>
        <w:rPr>
          <w:rFonts w:ascii="Times New Roman" w:hAnsi="Times New Roman" w:cs="Times New Roman"/>
          <w:sz w:val="26"/>
          <w:szCs w:val="26"/>
        </w:rPr>
      </w:pPr>
      <w:r w:rsidRPr="00E75BFD">
        <w:rPr>
          <w:rFonts w:ascii="Times New Roman" w:hAnsi="Times New Roman" w:cs="Times New Roman"/>
          <w:sz w:val="26"/>
          <w:szCs w:val="26"/>
        </w:rPr>
        <w:t>Dữ liệu kiểm thử gồm:</w:t>
      </w:r>
    </w:p>
    <w:p w14:paraId="3D3410F9" w14:textId="27F705DF" w:rsidR="00D96353" w:rsidRDefault="00D96353" w:rsidP="00957E81">
      <w:pPr>
        <w:pStyle w:val="ListParagraph"/>
        <w:numPr>
          <w:ilvl w:val="0"/>
          <w:numId w:val="32"/>
        </w:numPr>
        <w:jc w:val="both"/>
        <w:rPr>
          <w:rFonts w:ascii="Times New Roman" w:hAnsi="Times New Roman" w:cs="Times New Roman"/>
          <w:sz w:val="26"/>
          <w:szCs w:val="26"/>
        </w:rPr>
      </w:pPr>
      <w:r w:rsidRPr="00E75BFD">
        <w:rPr>
          <w:rFonts w:ascii="Times New Roman" w:hAnsi="Times New Roman" w:cs="Times New Roman"/>
          <w:sz w:val="26"/>
          <w:szCs w:val="26"/>
        </w:rPr>
        <w:t>Bộ user mẫu theo role (Client, Admin, Merchant).</w:t>
      </w:r>
    </w:p>
    <w:p w14:paraId="4C5DDBCA" w14:textId="207FA5F2" w:rsidR="00CE3CE9" w:rsidRPr="00E75BFD" w:rsidRDefault="00A5483B" w:rsidP="00957E8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D</w:t>
      </w:r>
      <w:r w:rsidR="00CE3CE9" w:rsidRPr="00CE3CE9">
        <w:rPr>
          <w:rFonts w:ascii="Times New Roman" w:hAnsi="Times New Roman" w:cs="Times New Roman"/>
          <w:sz w:val="26"/>
          <w:szCs w:val="26"/>
        </w:rPr>
        <w:t>ữ liệu category/brand/merchant/product được seed qua script/docker (profile seed)</w:t>
      </w:r>
    </w:p>
    <w:p w14:paraId="595B4884" w14:textId="53204C1A" w:rsidR="00D96353" w:rsidRPr="00E75BFD" w:rsidRDefault="00D96353" w:rsidP="00957E81">
      <w:pPr>
        <w:pStyle w:val="ListParagraph"/>
        <w:numPr>
          <w:ilvl w:val="0"/>
          <w:numId w:val="32"/>
        </w:numPr>
        <w:jc w:val="both"/>
        <w:rPr>
          <w:rFonts w:ascii="Times New Roman" w:hAnsi="Times New Roman" w:cs="Times New Roman"/>
          <w:sz w:val="26"/>
          <w:szCs w:val="26"/>
        </w:rPr>
      </w:pPr>
      <w:r w:rsidRPr="00E75BFD">
        <w:rPr>
          <w:rFonts w:ascii="Times New Roman" w:hAnsi="Times New Roman" w:cs="Times New Roman"/>
          <w:sz w:val="26"/>
          <w:szCs w:val="26"/>
        </w:rPr>
        <w:t>Dữ liệu category/brand/merchant chuẩn hóa.</w:t>
      </w:r>
    </w:p>
    <w:p w14:paraId="162BFAFA" w14:textId="545EE38D" w:rsidR="00D96353" w:rsidRPr="00E75BFD" w:rsidRDefault="00D96353" w:rsidP="00957E81">
      <w:pPr>
        <w:pStyle w:val="ListParagraph"/>
        <w:numPr>
          <w:ilvl w:val="0"/>
          <w:numId w:val="32"/>
        </w:numPr>
        <w:jc w:val="both"/>
        <w:rPr>
          <w:rFonts w:ascii="Times New Roman" w:hAnsi="Times New Roman" w:cs="Times New Roman"/>
          <w:sz w:val="26"/>
          <w:szCs w:val="26"/>
        </w:rPr>
      </w:pPr>
      <w:r w:rsidRPr="00E75BFD">
        <w:rPr>
          <w:rFonts w:ascii="Times New Roman" w:hAnsi="Times New Roman" w:cs="Times New Roman"/>
          <w:sz w:val="26"/>
          <w:szCs w:val="26"/>
        </w:rPr>
        <w:t>Bộ sản phẩm với các trường hợp:</w:t>
      </w:r>
    </w:p>
    <w:p w14:paraId="55F15268" w14:textId="05FDC620" w:rsidR="00D96353" w:rsidRPr="00E75BFD" w:rsidRDefault="00D96353" w:rsidP="00957E81">
      <w:pPr>
        <w:pStyle w:val="ListParagraph"/>
        <w:numPr>
          <w:ilvl w:val="0"/>
          <w:numId w:val="212"/>
        </w:numPr>
        <w:ind w:left="1080"/>
        <w:jc w:val="both"/>
        <w:rPr>
          <w:rFonts w:ascii="Times New Roman" w:hAnsi="Times New Roman" w:cs="Times New Roman"/>
          <w:sz w:val="26"/>
          <w:szCs w:val="26"/>
        </w:rPr>
      </w:pPr>
      <w:r w:rsidRPr="00E75BFD">
        <w:rPr>
          <w:rFonts w:ascii="Times New Roman" w:hAnsi="Times New Roman" w:cs="Times New Roman"/>
          <w:sz w:val="26"/>
          <w:szCs w:val="26"/>
        </w:rPr>
        <w:t>in-stock / out-of-stock</w:t>
      </w:r>
    </w:p>
    <w:p w14:paraId="029C9068" w14:textId="25FFF36C" w:rsidR="00D96353" w:rsidRPr="00E75BFD" w:rsidRDefault="00D96353" w:rsidP="00957E81">
      <w:pPr>
        <w:pStyle w:val="ListParagraph"/>
        <w:numPr>
          <w:ilvl w:val="0"/>
          <w:numId w:val="212"/>
        </w:numPr>
        <w:ind w:left="1080"/>
        <w:jc w:val="both"/>
        <w:rPr>
          <w:rFonts w:ascii="Times New Roman" w:hAnsi="Times New Roman" w:cs="Times New Roman"/>
          <w:sz w:val="26"/>
          <w:szCs w:val="26"/>
        </w:rPr>
      </w:pPr>
      <w:r w:rsidRPr="00E75BFD">
        <w:rPr>
          <w:rFonts w:ascii="Times New Roman" w:hAnsi="Times New Roman" w:cs="Times New Roman"/>
          <w:sz w:val="26"/>
          <w:szCs w:val="26"/>
        </w:rPr>
        <w:t>active / inactive</w:t>
      </w:r>
    </w:p>
    <w:p w14:paraId="3AE0659C" w14:textId="3C397DFC" w:rsidR="00D96353" w:rsidRPr="00E75BFD" w:rsidRDefault="00D96353" w:rsidP="00957E81">
      <w:pPr>
        <w:pStyle w:val="ListParagraph"/>
        <w:numPr>
          <w:ilvl w:val="0"/>
          <w:numId w:val="212"/>
        </w:numPr>
        <w:ind w:left="1080"/>
        <w:jc w:val="both"/>
        <w:rPr>
          <w:rFonts w:ascii="Times New Roman" w:hAnsi="Times New Roman" w:cs="Times New Roman"/>
          <w:sz w:val="26"/>
          <w:szCs w:val="26"/>
        </w:rPr>
      </w:pPr>
      <w:r w:rsidRPr="00E75BFD">
        <w:rPr>
          <w:rFonts w:ascii="Times New Roman" w:hAnsi="Times New Roman" w:cs="Times New Roman"/>
          <w:sz w:val="26"/>
          <w:szCs w:val="26"/>
        </w:rPr>
        <w:t>giá thấp/cao biên</w:t>
      </w:r>
    </w:p>
    <w:p w14:paraId="14307A19" w14:textId="30B18A2E" w:rsidR="00D96353" w:rsidRPr="00E75BFD" w:rsidRDefault="00D96353" w:rsidP="00957E81">
      <w:pPr>
        <w:pStyle w:val="ListParagraph"/>
        <w:numPr>
          <w:ilvl w:val="0"/>
          <w:numId w:val="32"/>
        </w:numPr>
        <w:jc w:val="both"/>
        <w:rPr>
          <w:rFonts w:ascii="Times New Roman" w:hAnsi="Times New Roman" w:cs="Times New Roman"/>
          <w:sz w:val="26"/>
          <w:szCs w:val="26"/>
        </w:rPr>
      </w:pPr>
      <w:r w:rsidRPr="00E75BFD">
        <w:rPr>
          <w:rFonts w:ascii="Times New Roman" w:hAnsi="Times New Roman" w:cs="Times New Roman"/>
          <w:sz w:val="26"/>
          <w:szCs w:val="26"/>
        </w:rPr>
        <w:t>Đơn hàng mẫu theo nhiều trạng thái.</w:t>
      </w:r>
    </w:p>
    <w:p w14:paraId="7AFCA805" w14:textId="1FD738EB" w:rsidR="00AC20EE" w:rsidRPr="00E75BFD" w:rsidRDefault="00D96353" w:rsidP="00957E81">
      <w:pPr>
        <w:pStyle w:val="ListParagraph"/>
        <w:numPr>
          <w:ilvl w:val="0"/>
          <w:numId w:val="32"/>
        </w:numPr>
        <w:jc w:val="both"/>
        <w:rPr>
          <w:rFonts w:ascii="Times New Roman" w:hAnsi="Times New Roman" w:cs="Times New Roman"/>
          <w:sz w:val="26"/>
          <w:szCs w:val="26"/>
        </w:rPr>
      </w:pPr>
      <w:r w:rsidRPr="00E75BFD">
        <w:rPr>
          <w:rFonts w:ascii="Times New Roman" w:hAnsi="Times New Roman" w:cs="Times New Roman"/>
          <w:sz w:val="26"/>
          <w:szCs w:val="26"/>
        </w:rPr>
        <w:t>Việc seed dữ liệu được thực hiện bằng script hoặc seed file theo cấu hình môi trường.</w:t>
      </w:r>
    </w:p>
    <w:p w14:paraId="76E158FB" w14:textId="271AEDA6" w:rsidR="0090250E" w:rsidRPr="00E75BFD" w:rsidRDefault="00977AD2" w:rsidP="0090250E">
      <w:pPr>
        <w:pStyle w:val="Heading2"/>
        <w:rPr>
          <w:lang w:val="vi-VN"/>
        </w:rPr>
      </w:pPr>
      <w:bookmarkStart w:id="34" w:name="_Toc211453570"/>
      <w:r w:rsidRPr="00E75BFD">
        <w:rPr>
          <w:lang w:val="vi-VN"/>
        </w:rPr>
        <w:t>4</w:t>
      </w:r>
      <w:r w:rsidR="0090250E" w:rsidRPr="00E75BFD">
        <w:rPr>
          <w:lang w:val="vi-VN"/>
        </w:rPr>
        <w:t>.</w:t>
      </w:r>
      <w:r w:rsidR="001D0BB7" w:rsidRPr="00E75BFD">
        <w:rPr>
          <w:lang w:val="vi-VN"/>
        </w:rPr>
        <w:t>7</w:t>
      </w:r>
      <w:r w:rsidR="00AB2595" w:rsidRPr="00E75BFD">
        <w:rPr>
          <w:lang w:val="vi-VN"/>
        </w:rPr>
        <w:t>.</w:t>
      </w:r>
      <w:r w:rsidR="0090250E" w:rsidRPr="00E75BFD">
        <w:rPr>
          <w:lang w:val="vi-VN"/>
        </w:rPr>
        <w:t xml:space="preserve"> </w:t>
      </w:r>
      <w:bookmarkEnd w:id="34"/>
      <w:r w:rsidR="00594690" w:rsidRPr="00E75BFD">
        <w:rPr>
          <w:lang w:val="vi-VN"/>
        </w:rPr>
        <w:t>Traceability (Requirement–Test Mapping)</w:t>
      </w:r>
    </w:p>
    <w:p w14:paraId="72D76300" w14:textId="28ACB950" w:rsidR="00594690" w:rsidRPr="00E75BFD" w:rsidRDefault="00594690" w:rsidP="00594690">
      <w:pPr>
        <w:pStyle w:val="NoSpacing"/>
        <w:rPr>
          <w:rFonts w:ascii="Times New Roman" w:hAnsi="Times New Roman" w:cs="Times New Roman"/>
          <w:sz w:val="26"/>
          <w:szCs w:val="26"/>
        </w:rPr>
      </w:pPr>
      <w:r w:rsidRPr="00E75BFD">
        <w:rPr>
          <w:rFonts w:ascii="Times New Roman" w:hAnsi="Times New Roman" w:cs="Times New Roman"/>
          <w:sz w:val="26"/>
          <w:szCs w:val="26"/>
        </w:rPr>
        <w:t>Mỗi test case liên kết đến một requirement ID hoặc user story tương ứng để đảm bảo:</w:t>
      </w:r>
    </w:p>
    <w:p w14:paraId="64CE4801" w14:textId="054E0AA2" w:rsidR="00594690" w:rsidRPr="00E75BFD" w:rsidRDefault="00594690" w:rsidP="00957E81">
      <w:pPr>
        <w:pStyle w:val="NoSpacing"/>
        <w:numPr>
          <w:ilvl w:val="0"/>
          <w:numId w:val="213"/>
        </w:numPr>
        <w:rPr>
          <w:rFonts w:ascii="Times New Roman" w:hAnsi="Times New Roman" w:cs="Times New Roman"/>
          <w:sz w:val="26"/>
          <w:szCs w:val="26"/>
        </w:rPr>
      </w:pPr>
      <w:r w:rsidRPr="00E75BFD">
        <w:rPr>
          <w:rFonts w:ascii="Times New Roman" w:hAnsi="Times New Roman" w:cs="Times New Roman"/>
          <w:sz w:val="26"/>
          <w:szCs w:val="26"/>
        </w:rPr>
        <w:t>Không bỏ sót yêu cầu bắt buộc.</w:t>
      </w:r>
    </w:p>
    <w:p w14:paraId="063017EF" w14:textId="58AD3577" w:rsidR="004B6F04" w:rsidRDefault="00594690" w:rsidP="00957E81">
      <w:pPr>
        <w:pStyle w:val="NoSpacing"/>
        <w:numPr>
          <w:ilvl w:val="0"/>
          <w:numId w:val="213"/>
        </w:numPr>
        <w:rPr>
          <w:rFonts w:ascii="Times New Roman" w:hAnsi="Times New Roman" w:cs="Times New Roman"/>
          <w:sz w:val="26"/>
          <w:szCs w:val="26"/>
        </w:rPr>
      </w:pPr>
      <w:r w:rsidRPr="00E75BFD">
        <w:rPr>
          <w:rFonts w:ascii="Times New Roman" w:hAnsi="Times New Roman" w:cs="Times New Roman"/>
          <w:sz w:val="26"/>
          <w:szCs w:val="26"/>
        </w:rPr>
        <w:t>Dễ dàng đo độ bao phủ kiểm thử theo module/role.</w:t>
      </w:r>
    </w:p>
    <w:p w14:paraId="1C7FECBA" w14:textId="5BB3A34C" w:rsidR="00B1722D" w:rsidRDefault="00B1722D" w:rsidP="00B1722D">
      <w:pPr>
        <w:pStyle w:val="NoSpacing"/>
        <w:rPr>
          <w:rFonts w:ascii="Times New Roman" w:hAnsi="Times New Roman" w:cs="Times New Roman"/>
          <w:sz w:val="26"/>
          <w:szCs w:val="26"/>
        </w:rPr>
      </w:pPr>
      <w:r>
        <w:rPr>
          <w:rFonts w:ascii="Times New Roman" w:hAnsi="Times New Roman" w:cs="Times New Roman"/>
          <w:sz w:val="26"/>
          <w:szCs w:val="26"/>
        </w:rPr>
        <w:t>TestCase.xlsx</w:t>
      </w:r>
      <w:r w:rsidRPr="00B1722D">
        <w:rPr>
          <w:rFonts w:ascii="Times New Roman" w:hAnsi="Times New Roman" w:cs="Times New Roman"/>
          <w:sz w:val="26"/>
          <w:szCs w:val="26"/>
        </w:rPr>
        <w:t> chứa 58 test tự động, mỗi dòng có Requirement Ref để bám vào module/luồng (Auth/Catalog/Cart/Order/Queries/Search/Role).</w:t>
      </w:r>
    </w:p>
    <w:p w14:paraId="4A647A0A" w14:textId="77777777" w:rsidR="00B1722D" w:rsidRPr="00E75BFD" w:rsidRDefault="00B1722D" w:rsidP="00B1722D">
      <w:pPr>
        <w:pStyle w:val="NoSpacing"/>
        <w:rPr>
          <w:rFonts w:ascii="Times New Roman" w:hAnsi="Times New Roman" w:cs="Times New Roman"/>
          <w:sz w:val="26"/>
          <w:szCs w:val="26"/>
        </w:rPr>
      </w:pPr>
    </w:p>
    <w:p w14:paraId="343F3B11" w14:textId="1083DEE7" w:rsidR="007E2BB8" w:rsidRPr="00E75BFD" w:rsidRDefault="00083797">
      <w:pPr>
        <w:rPr>
          <w:rFonts w:ascii="Times New Roman" w:hAnsi="Times New Roman" w:cs="Times New Roman"/>
          <w:b/>
          <w:sz w:val="26"/>
          <w:szCs w:val="26"/>
        </w:rPr>
      </w:pPr>
      <w:bookmarkStart w:id="35" w:name="_Toc211453574"/>
      <w:r w:rsidRPr="00E75BFD">
        <w:rPr>
          <w:rFonts w:ascii="Times New Roman" w:hAnsi="Times New Roman" w:cs="Times New Roman"/>
          <w:b/>
          <w:sz w:val="26"/>
          <w:szCs w:val="26"/>
        </w:rPr>
        <w:t>4.</w:t>
      </w:r>
      <w:r w:rsidR="001D0BB7" w:rsidRPr="00E75BFD">
        <w:rPr>
          <w:rFonts w:ascii="Times New Roman" w:hAnsi="Times New Roman" w:cs="Times New Roman"/>
          <w:b/>
          <w:sz w:val="26"/>
          <w:szCs w:val="26"/>
        </w:rPr>
        <w:t>8</w:t>
      </w:r>
      <w:r w:rsidR="00723DBE" w:rsidRPr="00E75BFD">
        <w:rPr>
          <w:rFonts w:ascii="Times New Roman" w:hAnsi="Times New Roman" w:cs="Times New Roman"/>
          <w:b/>
          <w:sz w:val="26"/>
          <w:szCs w:val="26"/>
        </w:rPr>
        <w:t xml:space="preserve">. </w:t>
      </w:r>
      <w:bookmarkEnd w:id="35"/>
      <w:r w:rsidR="00594690" w:rsidRPr="00E75BFD">
        <w:rPr>
          <w:rFonts w:ascii="Times New Roman" w:hAnsi="Times New Roman" w:cs="Times New Roman"/>
          <w:b/>
          <w:sz w:val="26"/>
          <w:szCs w:val="26"/>
        </w:rPr>
        <w:t>CI/CD and Test Integration</w:t>
      </w:r>
    </w:p>
    <w:p w14:paraId="6D1EA5AF" w14:textId="4FD205F0" w:rsidR="00594690" w:rsidRPr="00E75BFD" w:rsidRDefault="00594690" w:rsidP="00594690">
      <w:pPr>
        <w:rPr>
          <w:rFonts w:ascii="Times New Roman" w:hAnsi="Times New Roman" w:cs="Times New Roman"/>
          <w:sz w:val="26"/>
          <w:szCs w:val="26"/>
        </w:rPr>
      </w:pPr>
      <w:r w:rsidRPr="00E75BFD">
        <w:rPr>
          <w:rFonts w:ascii="Times New Roman" w:hAnsi="Times New Roman" w:cs="Times New Roman"/>
          <w:sz w:val="26"/>
          <w:szCs w:val="26"/>
        </w:rPr>
        <w:t>Pipeline kiểm thử tự động áp dụng theo mô hình:</w:t>
      </w:r>
    </w:p>
    <w:p w14:paraId="3139F7A1" w14:textId="11930275" w:rsidR="00594690" w:rsidRDefault="00594690" w:rsidP="00957E81">
      <w:pPr>
        <w:pStyle w:val="ListParagraph"/>
        <w:numPr>
          <w:ilvl w:val="0"/>
          <w:numId w:val="214"/>
        </w:numPr>
        <w:rPr>
          <w:rFonts w:ascii="Times New Roman" w:hAnsi="Times New Roman" w:cs="Times New Roman"/>
          <w:sz w:val="26"/>
          <w:szCs w:val="26"/>
        </w:rPr>
      </w:pPr>
      <w:r w:rsidRPr="00E75BFD">
        <w:rPr>
          <w:rFonts w:ascii="Times New Roman" w:hAnsi="Times New Roman" w:cs="Times New Roman"/>
          <w:sz w:val="26"/>
          <w:szCs w:val="26"/>
        </w:rPr>
        <w:t>Commit/PR → Build → Unit Test → API Test (optional) → E2E smoke (optional)</w:t>
      </w:r>
    </w:p>
    <w:p w14:paraId="6357C42B" w14:textId="6067509E" w:rsidR="00A43614" w:rsidRPr="00E75BFD" w:rsidRDefault="00A43614" w:rsidP="00957E81">
      <w:pPr>
        <w:pStyle w:val="ListParagraph"/>
        <w:numPr>
          <w:ilvl w:val="0"/>
          <w:numId w:val="214"/>
        </w:numPr>
        <w:rPr>
          <w:rFonts w:ascii="Times New Roman" w:hAnsi="Times New Roman" w:cs="Times New Roman"/>
          <w:sz w:val="26"/>
          <w:szCs w:val="26"/>
        </w:rPr>
      </w:pPr>
      <w:r w:rsidRPr="00A43614">
        <w:rPr>
          <w:rFonts w:ascii="Times New Roman" w:hAnsi="Times New Roman" w:cs="Times New Roman"/>
          <w:sz w:val="26"/>
          <w:szCs w:val="26"/>
        </w:rPr>
        <w:t>Commit/PR → cài deps → chạy Jest server (regression + full) → chạy Jest client → upload coverage/artifacts</w:t>
      </w:r>
    </w:p>
    <w:p w14:paraId="39B152D4" w14:textId="17DDACDD" w:rsidR="00594690" w:rsidRDefault="00594690" w:rsidP="00957E81">
      <w:pPr>
        <w:pStyle w:val="ListParagraph"/>
        <w:numPr>
          <w:ilvl w:val="0"/>
          <w:numId w:val="214"/>
        </w:numPr>
        <w:rPr>
          <w:rFonts w:ascii="Times New Roman" w:hAnsi="Times New Roman" w:cs="Times New Roman"/>
          <w:sz w:val="26"/>
          <w:szCs w:val="26"/>
        </w:rPr>
      </w:pPr>
      <w:r w:rsidRPr="00E75BFD">
        <w:rPr>
          <w:rFonts w:ascii="Times New Roman" w:hAnsi="Times New Roman" w:cs="Times New Roman"/>
          <w:sz w:val="26"/>
          <w:szCs w:val="26"/>
        </w:rPr>
        <w:t>Chỉ merge vào nhánh chính khi pipeline đạt trạng thái “green”.</w:t>
      </w:r>
    </w:p>
    <w:p w14:paraId="7670CFEB" w14:textId="1CEECBFA" w:rsidR="00FD6BEE" w:rsidRDefault="002F5774" w:rsidP="002F5774">
      <w:pPr>
        <w:pStyle w:val="Heading2"/>
        <w:rPr>
          <w:lang w:val="vi-VN"/>
        </w:rPr>
      </w:pPr>
      <w:r>
        <w:t xml:space="preserve">4.9. </w:t>
      </w:r>
      <w:r>
        <w:rPr>
          <w:lang w:val="vi-VN"/>
        </w:rPr>
        <w:t xml:space="preserve"> </w:t>
      </w:r>
      <w:r w:rsidR="000C0079" w:rsidRPr="000C0079">
        <w:rPr>
          <w:lang w:val="vi-VN"/>
        </w:rPr>
        <w:t>So sánh Manual vs Automation</w:t>
      </w:r>
    </w:p>
    <w:tbl>
      <w:tblPr>
        <w:tblStyle w:val="TableGrid"/>
        <w:tblW w:w="0" w:type="auto"/>
        <w:tblLook w:val="04A0" w:firstRow="1" w:lastRow="0" w:firstColumn="1" w:lastColumn="0" w:noHBand="0" w:noVBand="1"/>
      </w:tblPr>
      <w:tblGrid>
        <w:gridCol w:w="2090"/>
        <w:gridCol w:w="2090"/>
        <w:gridCol w:w="2090"/>
        <w:gridCol w:w="2090"/>
      </w:tblGrid>
      <w:tr w:rsidR="00642006" w14:paraId="638C80B6" w14:textId="77777777" w:rsidTr="00642006">
        <w:tc>
          <w:tcPr>
            <w:tcW w:w="2090" w:type="dxa"/>
          </w:tcPr>
          <w:p w14:paraId="65B71FBD" w14:textId="4088DDC8" w:rsidR="00642006" w:rsidRPr="00155C39" w:rsidRDefault="005802E8" w:rsidP="00155C39">
            <w:pPr>
              <w:jc w:val="center"/>
              <w:rPr>
                <w:rFonts w:ascii="Times New Roman" w:hAnsi="Times New Roman" w:cs="Times New Roman"/>
                <w:sz w:val="26"/>
                <w:szCs w:val="26"/>
              </w:rPr>
            </w:pPr>
            <w:r w:rsidRPr="00155C39">
              <w:rPr>
                <w:rFonts w:ascii="Times New Roman" w:hAnsi="Times New Roman" w:cs="Times New Roman"/>
                <w:sz w:val="26"/>
                <w:szCs w:val="26"/>
              </w:rPr>
              <w:t>Tiêu chí so sánh</w:t>
            </w:r>
          </w:p>
        </w:tc>
        <w:tc>
          <w:tcPr>
            <w:tcW w:w="2090" w:type="dxa"/>
          </w:tcPr>
          <w:p w14:paraId="3D4995CA" w14:textId="7DFFE50B" w:rsidR="00642006" w:rsidRPr="00155C39" w:rsidRDefault="005802E8" w:rsidP="00155C39">
            <w:pPr>
              <w:jc w:val="center"/>
              <w:rPr>
                <w:rFonts w:ascii="Times New Roman" w:hAnsi="Times New Roman" w:cs="Times New Roman"/>
                <w:sz w:val="26"/>
                <w:szCs w:val="26"/>
              </w:rPr>
            </w:pPr>
            <w:r w:rsidRPr="00155C39">
              <w:rPr>
                <w:rFonts w:ascii="Times New Roman" w:hAnsi="Times New Roman" w:cs="Times New Roman"/>
                <w:sz w:val="26"/>
                <w:szCs w:val="26"/>
              </w:rPr>
              <w:t>Kiểm thử Tự động (Automation Test)</w:t>
            </w:r>
          </w:p>
        </w:tc>
        <w:tc>
          <w:tcPr>
            <w:tcW w:w="2090" w:type="dxa"/>
          </w:tcPr>
          <w:p w14:paraId="4B043116" w14:textId="0B3868D9" w:rsidR="00642006" w:rsidRPr="00155C39" w:rsidRDefault="005802E8" w:rsidP="00155C39">
            <w:pPr>
              <w:jc w:val="center"/>
              <w:rPr>
                <w:rFonts w:ascii="Times New Roman" w:hAnsi="Times New Roman" w:cs="Times New Roman"/>
                <w:sz w:val="26"/>
                <w:szCs w:val="26"/>
              </w:rPr>
            </w:pPr>
            <w:r w:rsidRPr="00155C39">
              <w:rPr>
                <w:rFonts w:ascii="Times New Roman" w:hAnsi="Times New Roman" w:cs="Times New Roman"/>
                <w:sz w:val="26"/>
                <w:szCs w:val="26"/>
              </w:rPr>
              <w:t>Kiểm thử Thủ công (Manual Test)</w:t>
            </w:r>
          </w:p>
        </w:tc>
        <w:tc>
          <w:tcPr>
            <w:tcW w:w="2090" w:type="dxa"/>
          </w:tcPr>
          <w:p w14:paraId="7ADBF680" w14:textId="1983A9C0" w:rsidR="00642006" w:rsidRPr="00155C39" w:rsidRDefault="005802E8" w:rsidP="00155C39">
            <w:pPr>
              <w:jc w:val="center"/>
              <w:rPr>
                <w:rFonts w:ascii="Times New Roman" w:hAnsi="Times New Roman" w:cs="Times New Roman"/>
                <w:sz w:val="26"/>
                <w:szCs w:val="26"/>
              </w:rPr>
            </w:pPr>
            <w:r w:rsidRPr="00155C39">
              <w:rPr>
                <w:rFonts w:ascii="Times New Roman" w:hAnsi="Times New Roman" w:cs="Times New Roman"/>
                <w:sz w:val="26"/>
                <w:szCs w:val="26"/>
              </w:rPr>
              <w:t>Áp dụng trong MERN Store</w:t>
            </w:r>
          </w:p>
        </w:tc>
      </w:tr>
      <w:tr w:rsidR="00F631EA" w:rsidRPr="00F631EA" w14:paraId="5ADD6DFC" w14:textId="77777777" w:rsidTr="00642006">
        <w:tc>
          <w:tcPr>
            <w:tcW w:w="2090" w:type="dxa"/>
          </w:tcPr>
          <w:p w14:paraId="2032BBD5" w14:textId="2C72231B"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t>Ưu điểm chính</w:t>
            </w:r>
          </w:p>
        </w:tc>
        <w:tc>
          <w:tcPr>
            <w:tcW w:w="2090" w:type="dxa"/>
          </w:tcPr>
          <w:p w14:paraId="555C9B91" w14:textId="7D14842C"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t xml:space="preserve">Nhanh, Chính xác, Tự động. Có thể chạy 24/7, rất </w:t>
            </w:r>
            <w:r w:rsidRPr="00F631EA">
              <w:rPr>
                <w:rFonts w:ascii="Times New Roman" w:hAnsi="Times New Roman" w:cs="Times New Roman"/>
                <w:sz w:val="26"/>
                <w:szCs w:val="26"/>
              </w:rPr>
              <w:lastRenderedPageBreak/>
              <w:t>tốt cho kiểm thử hồi quy và các tính toán phức tạp.</w:t>
            </w:r>
          </w:p>
        </w:tc>
        <w:tc>
          <w:tcPr>
            <w:tcW w:w="2090" w:type="dxa"/>
          </w:tcPr>
          <w:p w14:paraId="5CC8E490" w14:textId="5DA0E49F"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lastRenderedPageBreak/>
              <w:t xml:space="preserve">Linh hoạt, Sáng tạo. Con người có thể phát hiện các </w:t>
            </w:r>
            <w:r w:rsidRPr="00F631EA">
              <w:rPr>
                <w:rFonts w:ascii="Times New Roman" w:hAnsi="Times New Roman" w:cs="Times New Roman"/>
                <w:sz w:val="26"/>
                <w:szCs w:val="26"/>
              </w:rPr>
              <w:lastRenderedPageBreak/>
              <w:t>lỗi về giao diện (UI), trải nghiệm (UX) và các lỗi logic bất ngờ.</w:t>
            </w:r>
          </w:p>
        </w:tc>
        <w:tc>
          <w:tcPr>
            <w:tcW w:w="2090" w:type="dxa"/>
            <w:vMerge w:val="restart"/>
          </w:tcPr>
          <w:p w14:paraId="087C7D66" w14:textId="77777777"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lastRenderedPageBreak/>
              <w:t xml:space="preserve">- </w:t>
            </w:r>
            <w:r w:rsidRPr="00F631EA">
              <w:rPr>
                <w:rFonts w:ascii="Times New Roman" w:hAnsi="Times New Roman" w:cs="Times New Roman"/>
                <w:b/>
                <w:bCs/>
                <w:sz w:val="26"/>
                <w:szCs w:val="26"/>
              </w:rPr>
              <w:t>Auto:</w:t>
            </w:r>
            <w:r w:rsidRPr="00F631EA">
              <w:rPr>
                <w:rFonts w:ascii="Times New Roman" w:hAnsi="Times New Roman" w:cs="Times New Roman"/>
                <w:sz w:val="26"/>
                <w:szCs w:val="26"/>
              </w:rPr>
              <w:t xml:space="preserve"> API, Logic tính tiền, </w:t>
            </w:r>
            <w:r w:rsidRPr="00F631EA">
              <w:rPr>
                <w:rFonts w:ascii="Times New Roman" w:hAnsi="Times New Roman" w:cs="Times New Roman"/>
                <w:sz w:val="26"/>
                <w:szCs w:val="26"/>
              </w:rPr>
              <w:lastRenderedPageBreak/>
              <w:t>Quy trình đặt hàng cốt lõi.</w:t>
            </w:r>
          </w:p>
          <w:p w14:paraId="21F54ED1" w14:textId="762B8B44"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t xml:space="preserve">- </w:t>
            </w:r>
            <w:r w:rsidRPr="00F631EA">
              <w:rPr>
                <w:rFonts w:ascii="Times New Roman" w:hAnsi="Times New Roman" w:cs="Times New Roman"/>
                <w:b/>
                <w:bCs/>
                <w:sz w:val="26"/>
                <w:szCs w:val="26"/>
              </w:rPr>
              <w:t>Manual:</w:t>
            </w:r>
            <w:r w:rsidRPr="00F631EA">
              <w:rPr>
                <w:rFonts w:ascii="Times New Roman" w:hAnsi="Times New Roman" w:cs="Times New Roman"/>
                <w:sz w:val="26"/>
                <w:szCs w:val="26"/>
              </w:rPr>
              <w:t xml:space="preserve"> Giao diện Admin, Trải nghiệm người dùng mới.</w:t>
            </w:r>
          </w:p>
        </w:tc>
      </w:tr>
      <w:tr w:rsidR="00F631EA" w:rsidRPr="00F631EA" w14:paraId="63C2720C" w14:textId="77777777" w:rsidTr="00642006">
        <w:tc>
          <w:tcPr>
            <w:tcW w:w="2090" w:type="dxa"/>
          </w:tcPr>
          <w:p w14:paraId="7BD13003" w14:textId="59D21FEE"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lastRenderedPageBreak/>
              <w:t>Nhược điểm</w:t>
            </w:r>
          </w:p>
        </w:tc>
        <w:tc>
          <w:tcPr>
            <w:tcW w:w="2090" w:type="dxa"/>
          </w:tcPr>
          <w:p w14:paraId="232BF0A2" w14:textId="22CB3C57"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t>Không sinh ra test case mới. Script chỉ chạy đúng những gì đã lập trình. Chi phí bảo trì cao nếu giao diện thay đổi liên tục.</w:t>
            </w:r>
          </w:p>
        </w:tc>
        <w:tc>
          <w:tcPr>
            <w:tcW w:w="2090" w:type="dxa"/>
          </w:tcPr>
          <w:p w14:paraId="67BB2EF9" w14:textId="3A775AE6"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t>Tốn thời gian, khám phá lỗi mới/UX, kiểm thử UI chưa ổn định; tốn công và khó lặp lại, đặc biệt regression.</w:t>
            </w:r>
          </w:p>
        </w:tc>
        <w:tc>
          <w:tcPr>
            <w:tcW w:w="2090" w:type="dxa"/>
            <w:vMerge/>
          </w:tcPr>
          <w:p w14:paraId="1305E22C" w14:textId="77777777" w:rsidR="00F631EA" w:rsidRPr="00F631EA" w:rsidRDefault="00F631EA" w:rsidP="00F631EA">
            <w:pPr>
              <w:rPr>
                <w:rFonts w:ascii="Times New Roman" w:hAnsi="Times New Roman" w:cs="Times New Roman"/>
                <w:sz w:val="26"/>
                <w:szCs w:val="26"/>
              </w:rPr>
            </w:pPr>
          </w:p>
        </w:tc>
      </w:tr>
      <w:tr w:rsidR="00F631EA" w:rsidRPr="00F631EA" w14:paraId="6A26739A" w14:textId="77777777" w:rsidTr="00642006">
        <w:tc>
          <w:tcPr>
            <w:tcW w:w="2090" w:type="dxa"/>
          </w:tcPr>
          <w:p w14:paraId="359E1BD0" w14:textId="15837CFC"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t>Yêu cầu</w:t>
            </w:r>
          </w:p>
        </w:tc>
        <w:tc>
          <w:tcPr>
            <w:tcW w:w="2090" w:type="dxa"/>
          </w:tcPr>
          <w:p w14:paraId="0D9DD228" w14:textId="07D42EE3"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t>Đòi hỏi giao diện/API phải ổn định (Stable). Cần kỹ năng lập trình.</w:t>
            </w:r>
          </w:p>
        </w:tc>
        <w:tc>
          <w:tcPr>
            <w:tcW w:w="2090" w:type="dxa"/>
          </w:tcPr>
          <w:p w14:paraId="7A9408F7" w14:textId="1A77ECD8" w:rsidR="00F631EA" w:rsidRPr="00F631EA" w:rsidRDefault="00F631EA" w:rsidP="00F631EA">
            <w:pPr>
              <w:rPr>
                <w:rFonts w:ascii="Times New Roman" w:hAnsi="Times New Roman" w:cs="Times New Roman"/>
                <w:sz w:val="26"/>
                <w:szCs w:val="26"/>
              </w:rPr>
            </w:pPr>
            <w:r w:rsidRPr="00F631EA">
              <w:rPr>
                <w:rFonts w:ascii="Times New Roman" w:hAnsi="Times New Roman" w:cs="Times New Roman"/>
                <w:sz w:val="26"/>
                <w:szCs w:val="26"/>
              </w:rPr>
              <w:t>Có thể thực hiện ngay cả khi giao diện chưa hoàn thiện hoặc chưa rõ ràng.</w:t>
            </w:r>
          </w:p>
        </w:tc>
        <w:tc>
          <w:tcPr>
            <w:tcW w:w="2090" w:type="dxa"/>
            <w:vMerge/>
          </w:tcPr>
          <w:p w14:paraId="1C28F407" w14:textId="77777777" w:rsidR="00F631EA" w:rsidRPr="00F631EA" w:rsidRDefault="00F631EA" w:rsidP="00F631EA">
            <w:pPr>
              <w:rPr>
                <w:rFonts w:ascii="Times New Roman" w:hAnsi="Times New Roman" w:cs="Times New Roman"/>
                <w:sz w:val="26"/>
                <w:szCs w:val="26"/>
              </w:rPr>
            </w:pPr>
          </w:p>
        </w:tc>
      </w:tr>
    </w:tbl>
    <w:p w14:paraId="52A697D5" w14:textId="77777777" w:rsidR="000C0079" w:rsidRPr="00F631EA" w:rsidRDefault="000C0079" w:rsidP="00F631EA">
      <w:pPr>
        <w:rPr>
          <w:rFonts w:ascii="Times New Roman" w:hAnsi="Times New Roman" w:cs="Times New Roman"/>
          <w:sz w:val="26"/>
          <w:szCs w:val="26"/>
        </w:rPr>
      </w:pPr>
    </w:p>
    <w:p w14:paraId="0EEAF608" w14:textId="4CA97BCA" w:rsidR="00112F5D" w:rsidRPr="00E75BFD" w:rsidRDefault="00065294" w:rsidP="003E5A1E">
      <w:pPr>
        <w:pStyle w:val="Heading2"/>
        <w:rPr>
          <w:lang w:val="vi-VN"/>
        </w:rPr>
      </w:pPr>
      <w:bookmarkStart w:id="36" w:name="_Toc211453578"/>
      <w:r w:rsidRPr="00E75BFD">
        <w:rPr>
          <w:lang w:val="vi-VN"/>
        </w:rPr>
        <w:t>4.</w:t>
      </w:r>
      <w:r w:rsidR="00FD6BEE">
        <w:rPr>
          <w:lang w:val="vi-VN"/>
        </w:rPr>
        <w:t>10</w:t>
      </w:r>
      <w:r w:rsidR="00112F5D" w:rsidRPr="00E75BFD">
        <w:rPr>
          <w:lang w:val="vi-VN"/>
        </w:rPr>
        <w:t xml:space="preserve">. </w:t>
      </w:r>
      <w:bookmarkEnd w:id="36"/>
      <w:r w:rsidR="003D03FC" w:rsidRPr="00E75BFD">
        <w:rPr>
          <w:lang w:val="vi-VN"/>
        </w:rPr>
        <w:t>Tóm tắt chương</w:t>
      </w:r>
      <w:r w:rsidR="009E6C33" w:rsidRPr="00E75BFD">
        <w:rPr>
          <w:lang w:val="vi-VN"/>
        </w:rPr>
        <w:t xml:space="preserve"> </w:t>
      </w:r>
    </w:p>
    <w:p w14:paraId="7CA1F06A" w14:textId="50A4F374" w:rsidR="00487717" w:rsidRPr="00E75BFD" w:rsidRDefault="003D03FC" w:rsidP="00F631EA">
      <w:pPr>
        <w:spacing w:line="278" w:lineRule="auto"/>
        <w:jc w:val="both"/>
        <w:rPr>
          <w:rFonts w:ascii="Times New Roman" w:hAnsi="Times New Roman" w:cs="Times New Roman"/>
          <w:sz w:val="26"/>
          <w:szCs w:val="26"/>
        </w:rPr>
      </w:pPr>
      <w:r w:rsidRPr="00E75BFD">
        <w:rPr>
          <w:rFonts w:ascii="Times New Roman" w:hAnsi="Times New Roman" w:cs="Times New Roman"/>
          <w:sz w:val="26"/>
          <w:szCs w:val="26"/>
        </w:rPr>
        <w:t xml:space="preserve">Chương 4 đã mô tả cách nhóm áp dụng kết hợp kiểm thử chức năng, kiểm thử API, E2E và hiệu năng ở mức phù hợp với phạm vi môn học. Các kỹ thuật kiểm thử được lựa chọn nhằm đảm bảo kiểm chứng đầy đủ luồng nghiệp vụ quan trọng và kiểm soát rủi ro phát sinh lỗi ở những module cốt lõi của hệ thống MERN </w:t>
      </w:r>
      <w:r w:rsidR="00500311">
        <w:rPr>
          <w:rFonts w:ascii="Times New Roman" w:hAnsi="Times New Roman" w:cs="Times New Roman"/>
          <w:sz w:val="26"/>
          <w:szCs w:val="26"/>
        </w:rPr>
        <w:t>Store.</w:t>
      </w:r>
      <w:r w:rsidRPr="00E75BFD">
        <w:rPr>
          <w:rFonts w:ascii="Times New Roman" w:hAnsi="Times New Roman" w:cs="Times New Roman"/>
          <w:sz w:val="26"/>
          <w:szCs w:val="26"/>
        </w:rPr>
        <w:t xml:space="preserve"> </w:t>
      </w:r>
      <w:r w:rsidR="00487717" w:rsidRPr="00E75BFD">
        <w:rPr>
          <w:rFonts w:ascii="Times New Roman" w:hAnsi="Times New Roman" w:cs="Times New Roman"/>
          <w:sz w:val="26"/>
          <w:szCs w:val="26"/>
        </w:rPr>
        <w:br w:type="page"/>
      </w:r>
    </w:p>
    <w:p w14:paraId="2883EB5E" w14:textId="3640DE21" w:rsidR="002E4A86" w:rsidRPr="00E75BFD" w:rsidRDefault="003820A6" w:rsidP="00487717">
      <w:pPr>
        <w:jc w:val="center"/>
        <w:rPr>
          <w:rFonts w:ascii="Times New Roman" w:hAnsi="Times New Roman" w:cs="Times New Roman"/>
          <w:b/>
          <w:bCs/>
          <w:sz w:val="32"/>
          <w:szCs w:val="32"/>
        </w:rPr>
      </w:pPr>
      <w:r w:rsidRPr="00E75BFD">
        <w:rPr>
          <w:rFonts w:ascii="Times New Roman" w:hAnsi="Times New Roman" w:cs="Times New Roman"/>
          <w:b/>
          <w:bCs/>
          <w:sz w:val="32"/>
          <w:szCs w:val="32"/>
        </w:rPr>
        <w:lastRenderedPageBreak/>
        <w:t>CHƯƠNG</w:t>
      </w:r>
      <w:r w:rsidR="00487717" w:rsidRPr="00E75BFD">
        <w:rPr>
          <w:rFonts w:ascii="Times New Roman" w:hAnsi="Times New Roman" w:cs="Times New Roman"/>
          <w:b/>
          <w:bCs/>
          <w:sz w:val="32"/>
          <w:szCs w:val="32"/>
        </w:rPr>
        <w:t xml:space="preserve"> </w:t>
      </w:r>
      <w:r w:rsidRPr="00E75BFD">
        <w:rPr>
          <w:rFonts w:ascii="Times New Roman" w:hAnsi="Times New Roman" w:cs="Times New Roman"/>
          <w:b/>
          <w:bCs/>
          <w:sz w:val="32"/>
          <w:szCs w:val="32"/>
        </w:rPr>
        <w:t>5: BÁO CÁO KẾT QUẢ KIỂM THỬ</w:t>
      </w:r>
    </w:p>
    <w:p w14:paraId="4E3E2F66" w14:textId="57111D0B" w:rsidR="0013094E" w:rsidRPr="00E75BFD" w:rsidRDefault="003820A6">
      <w:pPr>
        <w:spacing w:line="278" w:lineRule="auto"/>
        <w:rPr>
          <w:rFonts w:ascii="Times New Roman" w:hAnsi="Times New Roman" w:cs="Times New Roman"/>
          <w:b/>
          <w:bCs/>
          <w:sz w:val="26"/>
          <w:szCs w:val="26"/>
        </w:rPr>
      </w:pPr>
      <w:r w:rsidRPr="00E75BFD">
        <w:rPr>
          <w:rFonts w:ascii="Times New Roman" w:hAnsi="Times New Roman" w:cs="Times New Roman"/>
          <w:b/>
          <w:bCs/>
          <w:sz w:val="26"/>
          <w:szCs w:val="26"/>
        </w:rPr>
        <w:br w:type="page"/>
      </w:r>
    </w:p>
    <w:p w14:paraId="77515D94" w14:textId="6CE87B82" w:rsidR="004E0A4D" w:rsidRPr="00E75BFD" w:rsidRDefault="00EA4ADE" w:rsidP="004E0A4D">
      <w:pPr>
        <w:pStyle w:val="Heading1"/>
      </w:pPr>
      <w:r w:rsidRPr="00E75BFD">
        <w:lastRenderedPageBreak/>
        <w:t>KẾT LUẬN VÀ HƯỚNG PHÁT TRIỂN</w:t>
      </w:r>
    </w:p>
    <w:p w14:paraId="5F337AEB" w14:textId="77777777" w:rsidR="004E0A4D" w:rsidRPr="00E75BFD" w:rsidRDefault="004E0A4D">
      <w:pPr>
        <w:spacing w:line="278" w:lineRule="auto"/>
        <w:rPr>
          <w:rFonts w:ascii="Times New Roman" w:eastAsiaTheme="majorEastAsia" w:hAnsi="Times New Roman" w:cs="Times New Roman"/>
          <w:b/>
          <w:bCs/>
          <w:sz w:val="32"/>
          <w:szCs w:val="32"/>
        </w:rPr>
      </w:pPr>
      <w:r w:rsidRPr="00E75BFD">
        <w:br w:type="page"/>
      </w:r>
    </w:p>
    <w:p w14:paraId="5D356251" w14:textId="400BA763" w:rsidR="00C638AA" w:rsidRPr="00EA4ADE" w:rsidRDefault="00EA4ADE" w:rsidP="004E0A4D">
      <w:pPr>
        <w:pStyle w:val="Heading1"/>
      </w:pPr>
      <w:r w:rsidRPr="00E75BFD">
        <w:lastRenderedPageBreak/>
        <w:t>TÀI LIỆU THAM KHẢO</w:t>
      </w:r>
    </w:p>
    <w:sectPr w:rsidR="00C638AA" w:rsidRPr="00EA4ADE" w:rsidSect="00E52CFD">
      <w:pgSz w:w="11906" w:h="16838"/>
      <w:pgMar w:top="1440" w:right="1376" w:bottom="117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313DD" w14:textId="77777777" w:rsidR="007E0AB5" w:rsidRPr="00E75BFD" w:rsidRDefault="007E0AB5" w:rsidP="0054500D">
      <w:pPr>
        <w:spacing w:after="0" w:line="240" w:lineRule="auto"/>
      </w:pPr>
      <w:r w:rsidRPr="00E75BFD">
        <w:separator/>
      </w:r>
    </w:p>
  </w:endnote>
  <w:endnote w:type="continuationSeparator" w:id="0">
    <w:p w14:paraId="56D3F993" w14:textId="77777777" w:rsidR="007E0AB5" w:rsidRPr="00E75BFD" w:rsidRDefault="007E0AB5" w:rsidP="0054500D">
      <w:pPr>
        <w:spacing w:after="0" w:line="240" w:lineRule="auto"/>
      </w:pPr>
      <w:r w:rsidRPr="00E75BFD">
        <w:continuationSeparator/>
      </w:r>
    </w:p>
  </w:endnote>
  <w:endnote w:type="continuationNotice" w:id="1">
    <w:p w14:paraId="161ADDD2" w14:textId="77777777" w:rsidR="007E0AB5" w:rsidRPr="00E75BFD" w:rsidRDefault="007E0A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Time news New Roman">
    <w:altName w:val="Cambria"/>
    <w:panose1 w:val="00000000000000000000"/>
    <w:charset w:val="00"/>
    <w:family w:val="roman"/>
    <w:notTrueType/>
    <w:pitch w:val="default"/>
  </w:font>
  <w:font w:name="Time s New Roman">
    <w:altName w:val="Cambria"/>
    <w:panose1 w:val="00000000000000000000"/>
    <w:charset w:val="00"/>
    <w:family w:val="roman"/>
    <w:notTrueType/>
    <w:pitch w:val="default"/>
  </w:font>
  <w:font w:name="Times  New Roman">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431635"/>
      <w:docPartObj>
        <w:docPartGallery w:val="Page Numbers (Bottom of Page)"/>
        <w:docPartUnique/>
      </w:docPartObj>
    </w:sdtPr>
    <w:sdtEndPr/>
    <w:sdtContent>
      <w:p w14:paraId="2F52E0DD" w14:textId="224D98C6" w:rsidR="00255E5A" w:rsidRPr="00E75BFD" w:rsidRDefault="00255E5A">
        <w:pPr>
          <w:pStyle w:val="Footer"/>
          <w:jc w:val="right"/>
        </w:pPr>
        <w:r w:rsidRPr="00E75BFD">
          <w:fldChar w:fldCharType="begin"/>
        </w:r>
        <w:r w:rsidRPr="00E75BFD">
          <w:instrText xml:space="preserve"> PAGE   \* MERGEFORMAT </w:instrText>
        </w:r>
        <w:r w:rsidRPr="00E75BFD">
          <w:fldChar w:fldCharType="separate"/>
        </w:r>
        <w:r w:rsidRPr="00E75BFD">
          <w:t>2</w:t>
        </w:r>
        <w:r w:rsidRPr="00E75BFD">
          <w:fldChar w:fldCharType="end"/>
        </w:r>
      </w:p>
    </w:sdtContent>
  </w:sdt>
  <w:p w14:paraId="71AC75AC" w14:textId="77777777" w:rsidR="00403FEC" w:rsidRPr="00E75BFD" w:rsidRDefault="00403F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614B3" w14:textId="0617F79C" w:rsidR="0001136A" w:rsidRPr="00E75BFD" w:rsidRDefault="0001136A" w:rsidP="0001136A">
    <w:pPr>
      <w:pStyle w:val="Footer"/>
      <w:jc w:val="center"/>
    </w:pPr>
  </w:p>
  <w:p w14:paraId="0B37F170" w14:textId="77777777" w:rsidR="0001136A" w:rsidRPr="00E75BFD" w:rsidRDefault="000113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39FDD" w14:textId="77777777" w:rsidR="007E0AB5" w:rsidRPr="00E75BFD" w:rsidRDefault="007E0AB5" w:rsidP="0054500D">
      <w:pPr>
        <w:spacing w:after="0" w:line="240" w:lineRule="auto"/>
      </w:pPr>
      <w:r w:rsidRPr="00E75BFD">
        <w:separator/>
      </w:r>
    </w:p>
  </w:footnote>
  <w:footnote w:type="continuationSeparator" w:id="0">
    <w:p w14:paraId="30B9AB73" w14:textId="77777777" w:rsidR="007E0AB5" w:rsidRPr="00E75BFD" w:rsidRDefault="007E0AB5" w:rsidP="0054500D">
      <w:pPr>
        <w:spacing w:after="0" w:line="240" w:lineRule="auto"/>
      </w:pPr>
      <w:r w:rsidRPr="00E75BFD">
        <w:continuationSeparator/>
      </w:r>
    </w:p>
  </w:footnote>
  <w:footnote w:type="continuationNotice" w:id="1">
    <w:p w14:paraId="548176BA" w14:textId="77777777" w:rsidR="007E0AB5" w:rsidRPr="00E75BFD" w:rsidRDefault="007E0AB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7F04"/>
    <w:multiLevelType w:val="hybridMultilevel"/>
    <w:tmpl w:val="0E9E24E8"/>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F65F86"/>
    <w:multiLevelType w:val="hybridMultilevel"/>
    <w:tmpl w:val="DC9872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2773DA3"/>
    <w:multiLevelType w:val="hybridMultilevel"/>
    <w:tmpl w:val="A36E5EB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3062DDC"/>
    <w:multiLevelType w:val="hybridMultilevel"/>
    <w:tmpl w:val="008EAC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30C205D"/>
    <w:multiLevelType w:val="hybridMultilevel"/>
    <w:tmpl w:val="26944BA4"/>
    <w:lvl w:ilvl="0" w:tplc="3A0C3824">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3A50686"/>
    <w:multiLevelType w:val="hybridMultilevel"/>
    <w:tmpl w:val="C73E36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3DF2A50"/>
    <w:multiLevelType w:val="hybridMultilevel"/>
    <w:tmpl w:val="F96405DA"/>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4433AE6"/>
    <w:multiLevelType w:val="hybridMultilevel"/>
    <w:tmpl w:val="81D09E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6F62CFC"/>
    <w:multiLevelType w:val="hybridMultilevel"/>
    <w:tmpl w:val="A04AAC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70E5F88"/>
    <w:multiLevelType w:val="hybridMultilevel"/>
    <w:tmpl w:val="CCCC6A00"/>
    <w:lvl w:ilvl="0" w:tplc="C04491D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072533C6"/>
    <w:multiLevelType w:val="hybridMultilevel"/>
    <w:tmpl w:val="CA76A3D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7C13308"/>
    <w:multiLevelType w:val="hybridMultilevel"/>
    <w:tmpl w:val="05B8DE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08566F7E"/>
    <w:multiLevelType w:val="hybridMultilevel"/>
    <w:tmpl w:val="176259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09692BDC"/>
    <w:multiLevelType w:val="hybridMultilevel"/>
    <w:tmpl w:val="8A426CC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9B92234"/>
    <w:multiLevelType w:val="hybridMultilevel"/>
    <w:tmpl w:val="95125E8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A2B56B9"/>
    <w:multiLevelType w:val="hybridMultilevel"/>
    <w:tmpl w:val="8C840B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0AEC2012"/>
    <w:multiLevelType w:val="hybridMultilevel"/>
    <w:tmpl w:val="0298F6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C57125A"/>
    <w:multiLevelType w:val="hybridMultilevel"/>
    <w:tmpl w:val="728864EA"/>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0CE3045C"/>
    <w:multiLevelType w:val="hybridMultilevel"/>
    <w:tmpl w:val="BC72EA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0DD72E36"/>
    <w:multiLevelType w:val="hybridMultilevel"/>
    <w:tmpl w:val="FC9EE5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0F166E72"/>
    <w:multiLevelType w:val="hybridMultilevel"/>
    <w:tmpl w:val="14B0087A"/>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08326AD"/>
    <w:multiLevelType w:val="hybridMultilevel"/>
    <w:tmpl w:val="E77643F2"/>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1384188"/>
    <w:multiLevelType w:val="hybridMultilevel"/>
    <w:tmpl w:val="83D2A9AA"/>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3" w15:restartNumberingAfterBreak="0">
    <w:nsid w:val="114112EF"/>
    <w:multiLevelType w:val="hybridMultilevel"/>
    <w:tmpl w:val="1318EF66"/>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15:restartNumberingAfterBreak="0">
    <w:nsid w:val="11800412"/>
    <w:multiLevelType w:val="hybridMultilevel"/>
    <w:tmpl w:val="8D52F95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11CC6717"/>
    <w:multiLevelType w:val="hybridMultilevel"/>
    <w:tmpl w:val="46E63FD6"/>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12BA10D6"/>
    <w:multiLevelType w:val="hybridMultilevel"/>
    <w:tmpl w:val="BCEC2F84"/>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3AC6809"/>
    <w:multiLevelType w:val="hybridMultilevel"/>
    <w:tmpl w:val="C6124F10"/>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3F0229C"/>
    <w:multiLevelType w:val="multilevel"/>
    <w:tmpl w:val="05E8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0E77CC"/>
    <w:multiLevelType w:val="hybridMultilevel"/>
    <w:tmpl w:val="562C69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15D94F15"/>
    <w:multiLevelType w:val="hybridMultilevel"/>
    <w:tmpl w:val="4186451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1600320E"/>
    <w:multiLevelType w:val="hybridMultilevel"/>
    <w:tmpl w:val="03D0AB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6514DCE"/>
    <w:multiLevelType w:val="hybridMultilevel"/>
    <w:tmpl w:val="3CF016F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3" w15:restartNumberingAfterBreak="0">
    <w:nsid w:val="16F02631"/>
    <w:multiLevelType w:val="hybridMultilevel"/>
    <w:tmpl w:val="C41274F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194779FF"/>
    <w:multiLevelType w:val="hybridMultilevel"/>
    <w:tmpl w:val="FCFAA6B2"/>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1AEB6E61"/>
    <w:multiLevelType w:val="hybridMultilevel"/>
    <w:tmpl w:val="B63824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1B29350C"/>
    <w:multiLevelType w:val="hybridMultilevel"/>
    <w:tmpl w:val="A270459C"/>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1B8A439C"/>
    <w:multiLevelType w:val="hybridMultilevel"/>
    <w:tmpl w:val="E41A677A"/>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1B997848"/>
    <w:multiLevelType w:val="hybridMultilevel"/>
    <w:tmpl w:val="7818D3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BD43CB1"/>
    <w:multiLevelType w:val="hybridMultilevel"/>
    <w:tmpl w:val="1A1C03B0"/>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1C9A64F7"/>
    <w:multiLevelType w:val="hybridMultilevel"/>
    <w:tmpl w:val="2708CF7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1CCF7268"/>
    <w:multiLevelType w:val="hybridMultilevel"/>
    <w:tmpl w:val="9F5AAC8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1D347F66"/>
    <w:multiLevelType w:val="hybridMultilevel"/>
    <w:tmpl w:val="761A22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1DC12669"/>
    <w:multiLevelType w:val="hybridMultilevel"/>
    <w:tmpl w:val="6D8CF2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1ECE097D"/>
    <w:multiLevelType w:val="hybridMultilevel"/>
    <w:tmpl w:val="7BBEBB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1ECF3231"/>
    <w:multiLevelType w:val="hybridMultilevel"/>
    <w:tmpl w:val="7952E4EC"/>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1F3A1D21"/>
    <w:multiLevelType w:val="hybridMultilevel"/>
    <w:tmpl w:val="722EB41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204F411C"/>
    <w:multiLevelType w:val="hybridMultilevel"/>
    <w:tmpl w:val="FE06E5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20C14BBF"/>
    <w:multiLevelType w:val="hybridMultilevel"/>
    <w:tmpl w:val="0AEEB8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211C6D01"/>
    <w:multiLevelType w:val="hybridMultilevel"/>
    <w:tmpl w:val="0390044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0" w15:restartNumberingAfterBreak="0">
    <w:nsid w:val="212F4659"/>
    <w:multiLevelType w:val="multilevel"/>
    <w:tmpl w:val="13BA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D75FD2"/>
    <w:multiLevelType w:val="hybridMultilevel"/>
    <w:tmpl w:val="7360925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21E62031"/>
    <w:multiLevelType w:val="hybridMultilevel"/>
    <w:tmpl w:val="6AB8967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22612829"/>
    <w:multiLevelType w:val="hybridMultilevel"/>
    <w:tmpl w:val="F3DE4B74"/>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22EB58D7"/>
    <w:multiLevelType w:val="hybridMultilevel"/>
    <w:tmpl w:val="D43EDEE8"/>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23A06377"/>
    <w:multiLevelType w:val="hybridMultilevel"/>
    <w:tmpl w:val="561E1D88"/>
    <w:lvl w:ilvl="0" w:tplc="042A0001">
      <w:start w:val="1"/>
      <w:numFmt w:val="bullet"/>
      <w:lvlText w:val=""/>
      <w:lvlJc w:val="left"/>
      <w:pPr>
        <w:ind w:left="1530" w:hanging="360"/>
      </w:pPr>
      <w:rPr>
        <w:rFonts w:ascii="Symbol" w:hAnsi="Symbol"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6" w15:restartNumberingAfterBreak="0">
    <w:nsid w:val="24227483"/>
    <w:multiLevelType w:val="hybridMultilevel"/>
    <w:tmpl w:val="2FDA20E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243C54D3"/>
    <w:multiLevelType w:val="hybridMultilevel"/>
    <w:tmpl w:val="9E42D1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24532E8B"/>
    <w:multiLevelType w:val="hybridMultilevel"/>
    <w:tmpl w:val="6C5EE89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2477170D"/>
    <w:multiLevelType w:val="hybridMultilevel"/>
    <w:tmpl w:val="2AA0C4C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24A0392E"/>
    <w:multiLevelType w:val="hybridMultilevel"/>
    <w:tmpl w:val="A4A4DAB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1" w15:restartNumberingAfterBreak="0">
    <w:nsid w:val="252240F3"/>
    <w:multiLevelType w:val="hybridMultilevel"/>
    <w:tmpl w:val="EFF420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2547471F"/>
    <w:multiLevelType w:val="hybridMultilevel"/>
    <w:tmpl w:val="E4AC1BFC"/>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254D3658"/>
    <w:multiLevelType w:val="hybridMultilevel"/>
    <w:tmpl w:val="1F56B1C8"/>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2564248D"/>
    <w:multiLevelType w:val="multilevel"/>
    <w:tmpl w:val="C072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567082D"/>
    <w:multiLevelType w:val="hybridMultilevel"/>
    <w:tmpl w:val="342026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257C393F"/>
    <w:multiLevelType w:val="hybridMultilevel"/>
    <w:tmpl w:val="C1960D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15:restartNumberingAfterBreak="0">
    <w:nsid w:val="25DD461A"/>
    <w:multiLevelType w:val="hybridMultilevel"/>
    <w:tmpl w:val="4970D43A"/>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266116CD"/>
    <w:multiLevelType w:val="hybridMultilevel"/>
    <w:tmpl w:val="E44822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9" w15:restartNumberingAfterBreak="0">
    <w:nsid w:val="267D47A4"/>
    <w:multiLevelType w:val="hybridMultilevel"/>
    <w:tmpl w:val="9D4635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26BE03EC"/>
    <w:multiLevelType w:val="hybridMultilevel"/>
    <w:tmpl w:val="47F011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1" w15:restartNumberingAfterBreak="0">
    <w:nsid w:val="27162E98"/>
    <w:multiLevelType w:val="hybridMultilevel"/>
    <w:tmpl w:val="78DC0DD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272F69A7"/>
    <w:multiLevelType w:val="hybridMultilevel"/>
    <w:tmpl w:val="026419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15:restartNumberingAfterBreak="0">
    <w:nsid w:val="2928254D"/>
    <w:multiLevelType w:val="hybridMultilevel"/>
    <w:tmpl w:val="441E8F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292B7FAF"/>
    <w:multiLevelType w:val="multilevel"/>
    <w:tmpl w:val="9EB4E2B4"/>
    <w:lvl w:ilvl="0">
      <w:start w:val="2"/>
      <w:numFmt w:val="decimal"/>
      <w:lvlText w:val="%1."/>
      <w:lvlJc w:val="left"/>
      <w:pPr>
        <w:ind w:left="800" w:hanging="800"/>
      </w:pPr>
      <w:rPr>
        <w:rFonts w:hint="default"/>
      </w:rPr>
    </w:lvl>
    <w:lvl w:ilvl="1">
      <w:start w:val="2"/>
      <w:numFmt w:val="decimal"/>
      <w:lvlText w:val="%1.%2."/>
      <w:lvlJc w:val="left"/>
      <w:pPr>
        <w:ind w:left="800" w:hanging="800"/>
      </w:pPr>
      <w:rPr>
        <w:rFonts w:hint="default"/>
      </w:rPr>
    </w:lvl>
    <w:lvl w:ilvl="2">
      <w:start w:val="3"/>
      <w:numFmt w:val="decimal"/>
      <w:lvlText w:val="%1.%2.%3."/>
      <w:lvlJc w:val="left"/>
      <w:pPr>
        <w:ind w:left="800" w:hanging="80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29DB7B81"/>
    <w:multiLevelType w:val="multilevel"/>
    <w:tmpl w:val="694874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0A0459"/>
    <w:multiLevelType w:val="hybridMultilevel"/>
    <w:tmpl w:val="14706C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7" w15:restartNumberingAfterBreak="0">
    <w:nsid w:val="2B796ED9"/>
    <w:multiLevelType w:val="hybridMultilevel"/>
    <w:tmpl w:val="93BC369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8" w15:restartNumberingAfterBreak="0">
    <w:nsid w:val="2B884B20"/>
    <w:multiLevelType w:val="hybridMultilevel"/>
    <w:tmpl w:val="9A8A36F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9" w15:restartNumberingAfterBreak="0">
    <w:nsid w:val="2B8D024D"/>
    <w:multiLevelType w:val="hybridMultilevel"/>
    <w:tmpl w:val="C0F2AD5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0" w15:restartNumberingAfterBreak="0">
    <w:nsid w:val="2B910DF3"/>
    <w:multiLevelType w:val="hybridMultilevel"/>
    <w:tmpl w:val="8FAC53F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1" w15:restartNumberingAfterBreak="0">
    <w:nsid w:val="2C1C5CC5"/>
    <w:multiLevelType w:val="multilevel"/>
    <w:tmpl w:val="782A63E8"/>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2D78167A"/>
    <w:multiLevelType w:val="hybridMultilevel"/>
    <w:tmpl w:val="D52EFE8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3" w15:restartNumberingAfterBreak="0">
    <w:nsid w:val="2DF83F88"/>
    <w:multiLevelType w:val="hybridMultilevel"/>
    <w:tmpl w:val="EB3882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4" w15:restartNumberingAfterBreak="0">
    <w:nsid w:val="2E0C3250"/>
    <w:multiLevelType w:val="hybridMultilevel"/>
    <w:tmpl w:val="9376A5C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2E1B0C7A"/>
    <w:multiLevelType w:val="hybridMultilevel"/>
    <w:tmpl w:val="B420AF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2E6F08B4"/>
    <w:multiLevelType w:val="hybridMultilevel"/>
    <w:tmpl w:val="383476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2EB50B46"/>
    <w:multiLevelType w:val="hybridMultilevel"/>
    <w:tmpl w:val="3606E9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15:restartNumberingAfterBreak="0">
    <w:nsid w:val="2F017A3D"/>
    <w:multiLevelType w:val="multilevel"/>
    <w:tmpl w:val="92CC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11E1AB0"/>
    <w:multiLevelType w:val="hybridMultilevel"/>
    <w:tmpl w:val="0312266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316824F3"/>
    <w:multiLevelType w:val="hybridMultilevel"/>
    <w:tmpl w:val="6B0E82BA"/>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31A25605"/>
    <w:multiLevelType w:val="hybridMultilevel"/>
    <w:tmpl w:val="655AA3D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2" w15:restartNumberingAfterBreak="0">
    <w:nsid w:val="31AB22C1"/>
    <w:multiLevelType w:val="hybridMultilevel"/>
    <w:tmpl w:val="0DBE86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323A1C26"/>
    <w:multiLevelType w:val="hybridMultilevel"/>
    <w:tmpl w:val="1166E2A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4" w15:restartNumberingAfterBreak="0">
    <w:nsid w:val="327575F8"/>
    <w:multiLevelType w:val="hybridMultilevel"/>
    <w:tmpl w:val="615697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33AF0193"/>
    <w:multiLevelType w:val="hybridMultilevel"/>
    <w:tmpl w:val="3844D42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6" w15:restartNumberingAfterBreak="0">
    <w:nsid w:val="33BD0AD8"/>
    <w:multiLevelType w:val="hybridMultilevel"/>
    <w:tmpl w:val="53C2A7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7" w15:restartNumberingAfterBreak="0">
    <w:nsid w:val="33F14F58"/>
    <w:multiLevelType w:val="hybridMultilevel"/>
    <w:tmpl w:val="3754E5C2"/>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347B1FB9"/>
    <w:multiLevelType w:val="hybridMultilevel"/>
    <w:tmpl w:val="7D78D61E"/>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35011E2E"/>
    <w:multiLevelType w:val="hybridMultilevel"/>
    <w:tmpl w:val="0FAA3C32"/>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0" w15:restartNumberingAfterBreak="0">
    <w:nsid w:val="35473180"/>
    <w:multiLevelType w:val="hybridMultilevel"/>
    <w:tmpl w:val="6120A586"/>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360B13AC"/>
    <w:multiLevelType w:val="hybridMultilevel"/>
    <w:tmpl w:val="BE6CAD3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2" w15:restartNumberingAfterBreak="0">
    <w:nsid w:val="36B75576"/>
    <w:multiLevelType w:val="hybridMultilevel"/>
    <w:tmpl w:val="C4AA1FDC"/>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15:restartNumberingAfterBreak="0">
    <w:nsid w:val="37A73551"/>
    <w:multiLevelType w:val="hybridMultilevel"/>
    <w:tmpl w:val="361AED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4" w15:restartNumberingAfterBreak="0">
    <w:nsid w:val="390F2102"/>
    <w:multiLevelType w:val="hybridMultilevel"/>
    <w:tmpl w:val="DEAC1D7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5" w15:restartNumberingAfterBreak="0">
    <w:nsid w:val="392205C3"/>
    <w:multiLevelType w:val="hybridMultilevel"/>
    <w:tmpl w:val="85B87E5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3A367899"/>
    <w:multiLevelType w:val="hybridMultilevel"/>
    <w:tmpl w:val="BF081ACA"/>
    <w:lvl w:ilvl="0" w:tplc="03B0C476">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3A994562"/>
    <w:multiLevelType w:val="hybridMultilevel"/>
    <w:tmpl w:val="06AC66C8"/>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3B6B2CD3"/>
    <w:multiLevelType w:val="hybridMultilevel"/>
    <w:tmpl w:val="A1F6F502"/>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3BBD76E4"/>
    <w:multiLevelType w:val="hybridMultilevel"/>
    <w:tmpl w:val="CD5E40E2"/>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3D01194A"/>
    <w:multiLevelType w:val="hybridMultilevel"/>
    <w:tmpl w:val="9D0C847A"/>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3D047053"/>
    <w:multiLevelType w:val="hybridMultilevel"/>
    <w:tmpl w:val="DAFC958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3D884FE6"/>
    <w:multiLevelType w:val="hybridMultilevel"/>
    <w:tmpl w:val="F19A40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3" w15:restartNumberingAfterBreak="0">
    <w:nsid w:val="3DC45832"/>
    <w:multiLevelType w:val="hybridMultilevel"/>
    <w:tmpl w:val="6CDE22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4" w15:restartNumberingAfterBreak="0">
    <w:nsid w:val="3DF52DA9"/>
    <w:multiLevelType w:val="hybridMultilevel"/>
    <w:tmpl w:val="01300E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5" w15:restartNumberingAfterBreak="0">
    <w:nsid w:val="3E2E1BB5"/>
    <w:multiLevelType w:val="hybridMultilevel"/>
    <w:tmpl w:val="24563E36"/>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3EB01479"/>
    <w:multiLevelType w:val="hybridMultilevel"/>
    <w:tmpl w:val="17F459B8"/>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40A2596C"/>
    <w:multiLevelType w:val="hybridMultilevel"/>
    <w:tmpl w:val="ABBA721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8" w15:restartNumberingAfterBreak="0">
    <w:nsid w:val="413C5567"/>
    <w:multiLevelType w:val="hybridMultilevel"/>
    <w:tmpl w:val="48DC794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9" w15:restartNumberingAfterBreak="0">
    <w:nsid w:val="41407DB6"/>
    <w:multiLevelType w:val="hybridMultilevel"/>
    <w:tmpl w:val="AA8E7EEC"/>
    <w:lvl w:ilvl="0" w:tplc="03B0C47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44BF0527"/>
    <w:multiLevelType w:val="hybridMultilevel"/>
    <w:tmpl w:val="E0466BE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1" w15:restartNumberingAfterBreak="0">
    <w:nsid w:val="44D14F67"/>
    <w:multiLevelType w:val="hybridMultilevel"/>
    <w:tmpl w:val="D5BC19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2" w15:restartNumberingAfterBreak="0">
    <w:nsid w:val="45E823DE"/>
    <w:multiLevelType w:val="hybridMultilevel"/>
    <w:tmpl w:val="49C80D5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461026E3"/>
    <w:multiLevelType w:val="hybridMultilevel"/>
    <w:tmpl w:val="FE22F24C"/>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46667E85"/>
    <w:multiLevelType w:val="hybridMultilevel"/>
    <w:tmpl w:val="14C890B8"/>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15:restartNumberingAfterBreak="0">
    <w:nsid w:val="468E7EE0"/>
    <w:multiLevelType w:val="hybridMultilevel"/>
    <w:tmpl w:val="50DA13F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6" w15:restartNumberingAfterBreak="0">
    <w:nsid w:val="47C352EA"/>
    <w:multiLevelType w:val="hybridMultilevel"/>
    <w:tmpl w:val="4B289D62"/>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7" w15:restartNumberingAfterBreak="0">
    <w:nsid w:val="4A237204"/>
    <w:multiLevelType w:val="hybridMultilevel"/>
    <w:tmpl w:val="B866C7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8" w15:restartNumberingAfterBreak="0">
    <w:nsid w:val="4A8F1A10"/>
    <w:multiLevelType w:val="hybridMultilevel"/>
    <w:tmpl w:val="22766B7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9" w15:restartNumberingAfterBreak="0">
    <w:nsid w:val="4AEE4FCE"/>
    <w:multiLevelType w:val="hybridMultilevel"/>
    <w:tmpl w:val="C32E46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15:restartNumberingAfterBreak="0">
    <w:nsid w:val="4B525887"/>
    <w:multiLevelType w:val="hybridMultilevel"/>
    <w:tmpl w:val="DAF80C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1" w15:restartNumberingAfterBreak="0">
    <w:nsid w:val="4B6B15EB"/>
    <w:multiLevelType w:val="multilevel"/>
    <w:tmpl w:val="3F306DE0"/>
    <w:lvl w:ilvl="0">
      <w:start w:val="2"/>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80" w:hanging="1080"/>
      </w:pPr>
      <w:rPr>
        <w:rFonts w:ascii="Times New Roman" w:hAnsi="Times New Roman" w:cs="Times New Roman" w:hint="default"/>
        <w:b/>
        <w:bCs/>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2" w15:restartNumberingAfterBreak="0">
    <w:nsid w:val="4C09311C"/>
    <w:multiLevelType w:val="hybridMultilevel"/>
    <w:tmpl w:val="6700C53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3" w15:restartNumberingAfterBreak="0">
    <w:nsid w:val="4CC85957"/>
    <w:multiLevelType w:val="multilevel"/>
    <w:tmpl w:val="A412F3F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sz w:val="26"/>
        <w:szCs w:val="26"/>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4" w15:restartNumberingAfterBreak="0">
    <w:nsid w:val="4D5735DA"/>
    <w:multiLevelType w:val="hybridMultilevel"/>
    <w:tmpl w:val="6240C09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5" w15:restartNumberingAfterBreak="0">
    <w:nsid w:val="4DF8614C"/>
    <w:multiLevelType w:val="hybridMultilevel"/>
    <w:tmpl w:val="E452AE54"/>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4E2D6AC4"/>
    <w:multiLevelType w:val="hybridMultilevel"/>
    <w:tmpl w:val="722A2A9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7" w15:restartNumberingAfterBreak="0">
    <w:nsid w:val="4F3C7519"/>
    <w:multiLevelType w:val="hybridMultilevel"/>
    <w:tmpl w:val="FC92F170"/>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8" w15:restartNumberingAfterBreak="0">
    <w:nsid w:val="50675575"/>
    <w:multiLevelType w:val="hybridMultilevel"/>
    <w:tmpl w:val="71FEB32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9" w15:restartNumberingAfterBreak="0">
    <w:nsid w:val="50855447"/>
    <w:multiLevelType w:val="hybridMultilevel"/>
    <w:tmpl w:val="DFCA0C74"/>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0" w15:restartNumberingAfterBreak="0">
    <w:nsid w:val="508C46EF"/>
    <w:multiLevelType w:val="hybridMultilevel"/>
    <w:tmpl w:val="EABE28E6"/>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1" w15:restartNumberingAfterBreak="0">
    <w:nsid w:val="51FA2094"/>
    <w:multiLevelType w:val="hybridMultilevel"/>
    <w:tmpl w:val="2E3AB38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2" w15:restartNumberingAfterBreak="0">
    <w:nsid w:val="53093C9D"/>
    <w:multiLevelType w:val="hybridMultilevel"/>
    <w:tmpl w:val="148EEC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3" w15:restartNumberingAfterBreak="0">
    <w:nsid w:val="53193781"/>
    <w:multiLevelType w:val="hybridMultilevel"/>
    <w:tmpl w:val="14AA45FA"/>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4" w15:restartNumberingAfterBreak="0">
    <w:nsid w:val="550B4226"/>
    <w:multiLevelType w:val="hybridMultilevel"/>
    <w:tmpl w:val="EE388A3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5" w15:restartNumberingAfterBreak="0">
    <w:nsid w:val="551F4A27"/>
    <w:multiLevelType w:val="hybridMultilevel"/>
    <w:tmpl w:val="2056C71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6" w15:restartNumberingAfterBreak="0">
    <w:nsid w:val="55A14F8C"/>
    <w:multiLevelType w:val="hybridMultilevel"/>
    <w:tmpl w:val="E458BD36"/>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7" w15:restartNumberingAfterBreak="0">
    <w:nsid w:val="55D334F5"/>
    <w:multiLevelType w:val="hybridMultilevel"/>
    <w:tmpl w:val="95B6CE1E"/>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8" w15:restartNumberingAfterBreak="0">
    <w:nsid w:val="56222899"/>
    <w:multiLevelType w:val="hybridMultilevel"/>
    <w:tmpl w:val="5CB87EB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9" w15:restartNumberingAfterBreak="0">
    <w:nsid w:val="5764685A"/>
    <w:multiLevelType w:val="hybridMultilevel"/>
    <w:tmpl w:val="0AE658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0" w15:restartNumberingAfterBreak="0">
    <w:nsid w:val="586442E1"/>
    <w:multiLevelType w:val="hybridMultilevel"/>
    <w:tmpl w:val="C51C441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1" w15:restartNumberingAfterBreak="0">
    <w:nsid w:val="595B537D"/>
    <w:multiLevelType w:val="hybridMultilevel"/>
    <w:tmpl w:val="2DF213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2" w15:restartNumberingAfterBreak="0">
    <w:nsid w:val="59764646"/>
    <w:multiLevelType w:val="hybridMultilevel"/>
    <w:tmpl w:val="808AD62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3" w15:restartNumberingAfterBreak="0">
    <w:nsid w:val="5A234195"/>
    <w:multiLevelType w:val="hybridMultilevel"/>
    <w:tmpl w:val="CFBC0DB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5AFA7C1D"/>
    <w:multiLevelType w:val="hybridMultilevel"/>
    <w:tmpl w:val="554E212A"/>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15:restartNumberingAfterBreak="0">
    <w:nsid w:val="5B2F6843"/>
    <w:multiLevelType w:val="hybridMultilevel"/>
    <w:tmpl w:val="53DA4C2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6" w15:restartNumberingAfterBreak="0">
    <w:nsid w:val="5BB209CD"/>
    <w:multiLevelType w:val="hybridMultilevel"/>
    <w:tmpl w:val="758886E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5C7E13B7"/>
    <w:multiLevelType w:val="hybridMultilevel"/>
    <w:tmpl w:val="09DC8090"/>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15:restartNumberingAfterBreak="0">
    <w:nsid w:val="5CD76E6A"/>
    <w:multiLevelType w:val="hybridMultilevel"/>
    <w:tmpl w:val="67EA085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9" w15:restartNumberingAfterBreak="0">
    <w:nsid w:val="5CEE6115"/>
    <w:multiLevelType w:val="hybridMultilevel"/>
    <w:tmpl w:val="40F696AE"/>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0" w15:restartNumberingAfterBreak="0">
    <w:nsid w:val="5E0A6DDD"/>
    <w:multiLevelType w:val="hybridMultilevel"/>
    <w:tmpl w:val="0FE08476"/>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1" w15:restartNumberingAfterBreak="0">
    <w:nsid w:val="5E5957D1"/>
    <w:multiLevelType w:val="hybridMultilevel"/>
    <w:tmpl w:val="68A630DC"/>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2" w15:restartNumberingAfterBreak="0">
    <w:nsid w:val="5EA23C9B"/>
    <w:multiLevelType w:val="hybridMultilevel"/>
    <w:tmpl w:val="9EC8091E"/>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3" w15:restartNumberingAfterBreak="0">
    <w:nsid w:val="5EAD5223"/>
    <w:multiLevelType w:val="hybridMultilevel"/>
    <w:tmpl w:val="9022E51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4" w15:restartNumberingAfterBreak="0">
    <w:nsid w:val="5F051891"/>
    <w:multiLevelType w:val="hybridMultilevel"/>
    <w:tmpl w:val="5C44F90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5" w15:restartNumberingAfterBreak="0">
    <w:nsid w:val="5F772EC2"/>
    <w:multiLevelType w:val="hybridMultilevel"/>
    <w:tmpl w:val="1EEC8D8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6" w15:restartNumberingAfterBreak="0">
    <w:nsid w:val="606E1E26"/>
    <w:multiLevelType w:val="hybridMultilevel"/>
    <w:tmpl w:val="815885B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7" w15:restartNumberingAfterBreak="0">
    <w:nsid w:val="60F324A3"/>
    <w:multiLevelType w:val="hybridMultilevel"/>
    <w:tmpl w:val="94C28122"/>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8" w15:restartNumberingAfterBreak="0">
    <w:nsid w:val="612E7340"/>
    <w:multiLevelType w:val="hybridMultilevel"/>
    <w:tmpl w:val="407C5430"/>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9" w15:restartNumberingAfterBreak="0">
    <w:nsid w:val="62DC5D08"/>
    <w:multiLevelType w:val="hybridMultilevel"/>
    <w:tmpl w:val="6B007A3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0" w15:restartNumberingAfterBreak="0">
    <w:nsid w:val="638D72E7"/>
    <w:multiLevelType w:val="hybridMultilevel"/>
    <w:tmpl w:val="BB2E5A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1" w15:restartNumberingAfterBreak="0">
    <w:nsid w:val="638F3C0A"/>
    <w:multiLevelType w:val="hybridMultilevel"/>
    <w:tmpl w:val="08AE56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2" w15:restartNumberingAfterBreak="0">
    <w:nsid w:val="63910BAC"/>
    <w:multiLevelType w:val="hybridMultilevel"/>
    <w:tmpl w:val="03169E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3" w15:restartNumberingAfterBreak="0">
    <w:nsid w:val="64136DEA"/>
    <w:multiLevelType w:val="hybridMultilevel"/>
    <w:tmpl w:val="F98C234A"/>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4" w15:restartNumberingAfterBreak="0">
    <w:nsid w:val="64893AD0"/>
    <w:multiLevelType w:val="hybridMultilevel"/>
    <w:tmpl w:val="DE04F6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5" w15:restartNumberingAfterBreak="0">
    <w:nsid w:val="650C42A0"/>
    <w:multiLevelType w:val="hybridMultilevel"/>
    <w:tmpl w:val="4780846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674D4615"/>
    <w:multiLevelType w:val="hybridMultilevel"/>
    <w:tmpl w:val="CBF05206"/>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7" w15:restartNumberingAfterBreak="0">
    <w:nsid w:val="67D64672"/>
    <w:multiLevelType w:val="hybridMultilevel"/>
    <w:tmpl w:val="679075F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8" w15:restartNumberingAfterBreak="0">
    <w:nsid w:val="67FB5E50"/>
    <w:multiLevelType w:val="hybridMultilevel"/>
    <w:tmpl w:val="E79AC47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9" w15:restartNumberingAfterBreak="0">
    <w:nsid w:val="68583EDF"/>
    <w:multiLevelType w:val="hybridMultilevel"/>
    <w:tmpl w:val="4BE2AD5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0" w15:restartNumberingAfterBreak="0">
    <w:nsid w:val="692871CD"/>
    <w:multiLevelType w:val="hybridMultilevel"/>
    <w:tmpl w:val="431620F8"/>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1" w15:restartNumberingAfterBreak="0">
    <w:nsid w:val="69BD50FA"/>
    <w:multiLevelType w:val="hybridMultilevel"/>
    <w:tmpl w:val="7F88E6CC"/>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2" w15:restartNumberingAfterBreak="0">
    <w:nsid w:val="6A9C25A5"/>
    <w:multiLevelType w:val="hybridMultilevel"/>
    <w:tmpl w:val="A4640AD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3" w15:restartNumberingAfterBreak="0">
    <w:nsid w:val="6BF43472"/>
    <w:multiLevelType w:val="hybridMultilevel"/>
    <w:tmpl w:val="5652051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4" w15:restartNumberingAfterBreak="0">
    <w:nsid w:val="6CF36C81"/>
    <w:multiLevelType w:val="hybridMultilevel"/>
    <w:tmpl w:val="CF22E19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5" w15:restartNumberingAfterBreak="0">
    <w:nsid w:val="6D63431F"/>
    <w:multiLevelType w:val="hybridMultilevel"/>
    <w:tmpl w:val="8AE0334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6" w15:restartNumberingAfterBreak="0">
    <w:nsid w:val="6DF93478"/>
    <w:multiLevelType w:val="hybridMultilevel"/>
    <w:tmpl w:val="3F6EB5A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7" w15:restartNumberingAfterBreak="0">
    <w:nsid w:val="6E952BFD"/>
    <w:multiLevelType w:val="hybridMultilevel"/>
    <w:tmpl w:val="76CE618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8" w15:restartNumberingAfterBreak="0">
    <w:nsid w:val="6EAA35FF"/>
    <w:multiLevelType w:val="hybridMultilevel"/>
    <w:tmpl w:val="7AA46F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9" w15:restartNumberingAfterBreak="0">
    <w:nsid w:val="6F08626E"/>
    <w:multiLevelType w:val="hybridMultilevel"/>
    <w:tmpl w:val="A336ED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0" w15:restartNumberingAfterBreak="0">
    <w:nsid w:val="71686BFB"/>
    <w:multiLevelType w:val="hybridMultilevel"/>
    <w:tmpl w:val="165646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1" w15:restartNumberingAfterBreak="0">
    <w:nsid w:val="72062837"/>
    <w:multiLevelType w:val="multilevel"/>
    <w:tmpl w:val="FAC893E8"/>
    <w:lvl w:ilvl="0">
      <w:numFmt w:val="bullet"/>
      <w:lvlText w:val="-"/>
      <w:lvlJc w:val="left"/>
      <w:pPr>
        <w:ind w:left="630" w:hanging="630"/>
      </w:pPr>
      <w:rPr>
        <w:rFonts w:ascii="Times New Roman" w:eastAsiaTheme="minorHAnsi" w:hAnsi="Times New Roman" w:cs="Times New Roman"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80" w:hanging="1080"/>
      </w:pPr>
      <w:rPr>
        <w:rFonts w:ascii="Times New Roman" w:hAnsi="Times New Roman" w:cs="Times New Roman" w:hint="default"/>
        <w:b/>
        <w:bCs/>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2" w15:restartNumberingAfterBreak="0">
    <w:nsid w:val="72AC6FB0"/>
    <w:multiLevelType w:val="hybridMultilevel"/>
    <w:tmpl w:val="0C8476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3" w15:restartNumberingAfterBreak="0">
    <w:nsid w:val="72CE1F68"/>
    <w:multiLevelType w:val="hybridMultilevel"/>
    <w:tmpl w:val="06F8B7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4" w15:restartNumberingAfterBreak="0">
    <w:nsid w:val="73641319"/>
    <w:multiLevelType w:val="hybridMultilevel"/>
    <w:tmpl w:val="B9F687F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5" w15:restartNumberingAfterBreak="0">
    <w:nsid w:val="74C340D5"/>
    <w:multiLevelType w:val="hybridMultilevel"/>
    <w:tmpl w:val="D38E75CC"/>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6" w15:restartNumberingAfterBreak="0">
    <w:nsid w:val="754368E8"/>
    <w:multiLevelType w:val="hybridMultilevel"/>
    <w:tmpl w:val="129427D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7" w15:restartNumberingAfterBreak="0">
    <w:nsid w:val="75503F92"/>
    <w:multiLevelType w:val="hybridMultilevel"/>
    <w:tmpl w:val="F850D1E2"/>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8" w15:restartNumberingAfterBreak="0">
    <w:nsid w:val="75575858"/>
    <w:multiLevelType w:val="hybridMultilevel"/>
    <w:tmpl w:val="F0BCF7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9" w15:restartNumberingAfterBreak="0">
    <w:nsid w:val="75EA5E14"/>
    <w:multiLevelType w:val="hybridMultilevel"/>
    <w:tmpl w:val="CF047C1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0" w15:restartNumberingAfterBreak="0">
    <w:nsid w:val="76166E88"/>
    <w:multiLevelType w:val="hybridMultilevel"/>
    <w:tmpl w:val="5ED0C6EC"/>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1" w15:restartNumberingAfterBreak="0">
    <w:nsid w:val="771A61BB"/>
    <w:multiLevelType w:val="hybridMultilevel"/>
    <w:tmpl w:val="FDD68E0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2" w15:restartNumberingAfterBreak="0">
    <w:nsid w:val="77804964"/>
    <w:multiLevelType w:val="hybridMultilevel"/>
    <w:tmpl w:val="932EC4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3" w15:restartNumberingAfterBreak="0">
    <w:nsid w:val="79045424"/>
    <w:multiLevelType w:val="hybridMultilevel"/>
    <w:tmpl w:val="5D4A7C7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4" w15:restartNumberingAfterBreak="0">
    <w:nsid w:val="797D7313"/>
    <w:multiLevelType w:val="hybridMultilevel"/>
    <w:tmpl w:val="B04CD08E"/>
    <w:lvl w:ilvl="0" w:tplc="03B0C47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7A1A0747"/>
    <w:multiLevelType w:val="hybridMultilevel"/>
    <w:tmpl w:val="AE7696A4"/>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6" w15:restartNumberingAfterBreak="0">
    <w:nsid w:val="7AA01B59"/>
    <w:multiLevelType w:val="hybridMultilevel"/>
    <w:tmpl w:val="DADCE1E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7" w15:restartNumberingAfterBreak="0">
    <w:nsid w:val="7AA25EB8"/>
    <w:multiLevelType w:val="hybridMultilevel"/>
    <w:tmpl w:val="02C6CE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8" w15:restartNumberingAfterBreak="0">
    <w:nsid w:val="7AD80996"/>
    <w:multiLevelType w:val="hybridMultilevel"/>
    <w:tmpl w:val="D14CFAD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9" w15:restartNumberingAfterBreak="0">
    <w:nsid w:val="7B5F3106"/>
    <w:multiLevelType w:val="hybridMultilevel"/>
    <w:tmpl w:val="C63EC3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0" w15:restartNumberingAfterBreak="0">
    <w:nsid w:val="7D02183F"/>
    <w:multiLevelType w:val="hybridMultilevel"/>
    <w:tmpl w:val="A3CC4FB6"/>
    <w:lvl w:ilvl="0" w:tplc="03B0C47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1" w15:restartNumberingAfterBreak="0">
    <w:nsid w:val="7D527CDD"/>
    <w:multiLevelType w:val="hybridMultilevel"/>
    <w:tmpl w:val="05362E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2" w15:restartNumberingAfterBreak="0">
    <w:nsid w:val="7DFE451A"/>
    <w:multiLevelType w:val="hybridMultilevel"/>
    <w:tmpl w:val="748EC9F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3" w15:restartNumberingAfterBreak="0">
    <w:nsid w:val="7E8D4079"/>
    <w:multiLevelType w:val="hybridMultilevel"/>
    <w:tmpl w:val="2E18CB40"/>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4" w15:restartNumberingAfterBreak="0">
    <w:nsid w:val="7F220737"/>
    <w:multiLevelType w:val="hybridMultilevel"/>
    <w:tmpl w:val="40BCE0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5" w15:restartNumberingAfterBreak="0">
    <w:nsid w:val="7F4729DD"/>
    <w:multiLevelType w:val="hybridMultilevel"/>
    <w:tmpl w:val="70D04C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6" w15:restartNumberingAfterBreak="0">
    <w:nsid w:val="7FC623B7"/>
    <w:multiLevelType w:val="hybridMultilevel"/>
    <w:tmpl w:val="D46CCD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7" w15:restartNumberingAfterBreak="0">
    <w:nsid w:val="7FD3106E"/>
    <w:multiLevelType w:val="hybridMultilevel"/>
    <w:tmpl w:val="F09E6FE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710688488">
    <w:abstractNumId w:val="39"/>
  </w:num>
  <w:num w:numId="2" w16cid:durableId="461197667">
    <w:abstractNumId w:val="17"/>
  </w:num>
  <w:num w:numId="3" w16cid:durableId="327759321">
    <w:abstractNumId w:val="6"/>
  </w:num>
  <w:num w:numId="4" w16cid:durableId="531766620">
    <w:abstractNumId w:val="210"/>
  </w:num>
  <w:num w:numId="5" w16cid:durableId="19475751">
    <w:abstractNumId w:val="167"/>
  </w:num>
  <w:num w:numId="6" w16cid:durableId="1227297525">
    <w:abstractNumId w:val="180"/>
  </w:num>
  <w:num w:numId="7" w16cid:durableId="882789334">
    <w:abstractNumId w:val="27"/>
  </w:num>
  <w:num w:numId="8" w16cid:durableId="907693940">
    <w:abstractNumId w:val="162"/>
  </w:num>
  <w:num w:numId="9" w16cid:durableId="1455099250">
    <w:abstractNumId w:val="205"/>
  </w:num>
  <w:num w:numId="10" w16cid:durableId="78524633">
    <w:abstractNumId w:val="105"/>
  </w:num>
  <w:num w:numId="11" w16cid:durableId="859439376">
    <w:abstractNumId w:val="195"/>
  </w:num>
  <w:num w:numId="12" w16cid:durableId="1983466121">
    <w:abstractNumId w:val="63"/>
  </w:num>
  <w:num w:numId="13" w16cid:durableId="1330671070">
    <w:abstractNumId w:val="54"/>
  </w:num>
  <w:num w:numId="14" w16cid:durableId="1025710886">
    <w:abstractNumId w:val="116"/>
  </w:num>
  <w:num w:numId="15" w16cid:durableId="2127191248">
    <w:abstractNumId w:val="154"/>
  </w:num>
  <w:num w:numId="16" w16cid:durableId="1607302197">
    <w:abstractNumId w:val="157"/>
  </w:num>
  <w:num w:numId="17" w16cid:durableId="283078827">
    <w:abstractNumId w:val="21"/>
  </w:num>
  <w:num w:numId="18" w16cid:durableId="1103382868">
    <w:abstractNumId w:val="160"/>
  </w:num>
  <w:num w:numId="19" w16cid:durableId="1962614483">
    <w:abstractNumId w:val="97"/>
  </w:num>
  <w:num w:numId="20" w16cid:durableId="1984503378">
    <w:abstractNumId w:val="204"/>
  </w:num>
  <w:num w:numId="21" w16cid:durableId="891355783">
    <w:abstractNumId w:val="25"/>
  </w:num>
  <w:num w:numId="22" w16cid:durableId="58095919">
    <w:abstractNumId w:val="124"/>
  </w:num>
  <w:num w:numId="23" w16cid:durableId="230971063">
    <w:abstractNumId w:val="197"/>
  </w:num>
  <w:num w:numId="24" w16cid:durableId="520360329">
    <w:abstractNumId w:val="159"/>
  </w:num>
  <w:num w:numId="25" w16cid:durableId="239995461">
    <w:abstractNumId w:val="107"/>
  </w:num>
  <w:num w:numId="26" w16cid:durableId="1822305223">
    <w:abstractNumId w:val="106"/>
  </w:num>
  <w:num w:numId="27" w16cid:durableId="627274411">
    <w:abstractNumId w:val="173"/>
  </w:num>
  <w:num w:numId="28" w16cid:durableId="1228875832">
    <w:abstractNumId w:val="53"/>
  </w:num>
  <w:num w:numId="29" w16cid:durableId="731193914">
    <w:abstractNumId w:val="140"/>
  </w:num>
  <w:num w:numId="30" w16cid:durableId="1873877718">
    <w:abstractNumId w:val="90"/>
  </w:num>
  <w:num w:numId="31" w16cid:durableId="1637225544">
    <w:abstractNumId w:val="100"/>
  </w:num>
  <w:num w:numId="32" w16cid:durableId="43219280">
    <w:abstractNumId w:val="135"/>
  </w:num>
  <w:num w:numId="33" w16cid:durableId="1544827938">
    <w:abstractNumId w:val="110"/>
  </w:num>
  <w:num w:numId="34" w16cid:durableId="1554845768">
    <w:abstractNumId w:val="161"/>
  </w:num>
  <w:num w:numId="35" w16cid:durableId="1136146444">
    <w:abstractNumId w:val="176"/>
  </w:num>
  <w:num w:numId="36" w16cid:durableId="1929001292">
    <w:abstractNumId w:val="119"/>
  </w:num>
  <w:num w:numId="37" w16cid:durableId="1504469573">
    <w:abstractNumId w:val="98"/>
  </w:num>
  <w:num w:numId="38" w16cid:durableId="157159652">
    <w:abstractNumId w:val="37"/>
  </w:num>
  <w:num w:numId="39" w16cid:durableId="2086762255">
    <w:abstractNumId w:val="108"/>
  </w:num>
  <w:num w:numId="40" w16cid:durableId="435176889">
    <w:abstractNumId w:val="81"/>
  </w:num>
  <w:num w:numId="41" w16cid:durableId="1542591163">
    <w:abstractNumId w:val="142"/>
  </w:num>
  <w:num w:numId="42" w16cid:durableId="1125781732">
    <w:abstractNumId w:val="133"/>
  </w:num>
  <w:num w:numId="43" w16cid:durableId="1235701695">
    <w:abstractNumId w:val="69"/>
  </w:num>
  <w:num w:numId="44" w16cid:durableId="119687003">
    <w:abstractNumId w:val="87"/>
  </w:num>
  <w:num w:numId="45" w16cid:durableId="1282808665">
    <w:abstractNumId w:val="9"/>
  </w:num>
  <w:num w:numId="46" w16cid:durableId="1886521290">
    <w:abstractNumId w:val="192"/>
  </w:num>
  <w:num w:numId="47" w16cid:durableId="1518739267">
    <w:abstractNumId w:val="203"/>
  </w:num>
  <w:num w:numId="48" w16cid:durableId="1882790260">
    <w:abstractNumId w:val="82"/>
  </w:num>
  <w:num w:numId="49" w16cid:durableId="757409261">
    <w:abstractNumId w:val="49"/>
  </w:num>
  <w:num w:numId="50" w16cid:durableId="1950353962">
    <w:abstractNumId w:val="77"/>
  </w:num>
  <w:num w:numId="51" w16cid:durableId="1574663170">
    <w:abstractNumId w:val="143"/>
  </w:num>
  <w:num w:numId="52" w16cid:durableId="1432117701">
    <w:abstractNumId w:val="32"/>
  </w:num>
  <w:num w:numId="53" w16cid:durableId="1544513688">
    <w:abstractNumId w:val="184"/>
  </w:num>
  <w:num w:numId="54" w16cid:durableId="623776355">
    <w:abstractNumId w:val="4"/>
  </w:num>
  <w:num w:numId="55" w16cid:durableId="532160423">
    <w:abstractNumId w:val="201"/>
  </w:num>
  <w:num w:numId="56" w16cid:durableId="1722943373">
    <w:abstractNumId w:val="187"/>
  </w:num>
  <w:num w:numId="57" w16cid:durableId="1599563224">
    <w:abstractNumId w:val="164"/>
  </w:num>
  <w:num w:numId="58" w16cid:durableId="1631473006">
    <w:abstractNumId w:val="83"/>
  </w:num>
  <w:num w:numId="59" w16cid:durableId="333533696">
    <w:abstractNumId w:val="212"/>
  </w:num>
  <w:num w:numId="60" w16cid:durableId="2140492714">
    <w:abstractNumId w:val="178"/>
  </w:num>
  <w:num w:numId="61" w16cid:durableId="1662466361">
    <w:abstractNumId w:val="74"/>
  </w:num>
  <w:num w:numId="62" w16cid:durableId="2052459530">
    <w:abstractNumId w:val="131"/>
  </w:num>
  <w:num w:numId="63" w16cid:durableId="1534885289">
    <w:abstractNumId w:val="23"/>
  </w:num>
  <w:num w:numId="64" w16cid:durableId="1733190084">
    <w:abstractNumId w:val="147"/>
  </w:num>
  <w:num w:numId="65" w16cid:durableId="1569923231">
    <w:abstractNumId w:val="34"/>
  </w:num>
  <w:num w:numId="66" w16cid:durableId="1072654988">
    <w:abstractNumId w:val="123"/>
  </w:num>
  <w:num w:numId="67" w16cid:durableId="527570989">
    <w:abstractNumId w:val="84"/>
  </w:num>
  <w:num w:numId="68" w16cid:durableId="1871722659">
    <w:abstractNumId w:val="13"/>
  </w:num>
  <w:num w:numId="69" w16cid:durableId="1142506071">
    <w:abstractNumId w:val="95"/>
  </w:num>
  <w:num w:numId="70" w16cid:durableId="61292771">
    <w:abstractNumId w:val="215"/>
  </w:num>
  <w:num w:numId="71" w16cid:durableId="1303120484">
    <w:abstractNumId w:val="132"/>
  </w:num>
  <w:num w:numId="72" w16cid:durableId="983436291">
    <w:abstractNumId w:val="22"/>
  </w:num>
  <w:num w:numId="73" w16cid:durableId="1406100130">
    <w:abstractNumId w:val="78"/>
  </w:num>
  <w:num w:numId="74" w16cid:durableId="1855261143">
    <w:abstractNumId w:val="99"/>
  </w:num>
  <w:num w:numId="75" w16cid:durableId="566499467">
    <w:abstractNumId w:val="126"/>
  </w:num>
  <w:num w:numId="76" w16cid:durableId="47344533">
    <w:abstractNumId w:val="217"/>
  </w:num>
  <w:num w:numId="77" w16cid:durableId="1103764397">
    <w:abstractNumId w:val="153"/>
  </w:num>
  <w:num w:numId="78" w16cid:durableId="1963530468">
    <w:abstractNumId w:val="33"/>
  </w:num>
  <w:num w:numId="79" w16cid:durableId="1127117616">
    <w:abstractNumId w:val="129"/>
  </w:num>
  <w:num w:numId="80" w16cid:durableId="1222063698">
    <w:abstractNumId w:val="71"/>
  </w:num>
  <w:num w:numId="81" w16cid:durableId="500197847">
    <w:abstractNumId w:val="48"/>
  </w:num>
  <w:num w:numId="82" w16cid:durableId="379016133">
    <w:abstractNumId w:val="208"/>
  </w:num>
  <w:num w:numId="83" w16cid:durableId="1946646281">
    <w:abstractNumId w:val="186"/>
  </w:num>
  <w:num w:numId="84" w16cid:durableId="674502068">
    <w:abstractNumId w:val="111"/>
  </w:num>
  <w:num w:numId="85" w16cid:durableId="91364532">
    <w:abstractNumId w:val="175"/>
  </w:num>
  <w:num w:numId="86" w16cid:durableId="1999457936">
    <w:abstractNumId w:val="58"/>
  </w:num>
  <w:num w:numId="87" w16cid:durableId="1208297589">
    <w:abstractNumId w:val="150"/>
  </w:num>
  <w:num w:numId="88" w16cid:durableId="1644655570">
    <w:abstractNumId w:val="20"/>
  </w:num>
  <w:num w:numId="89" w16cid:durableId="1899511383">
    <w:abstractNumId w:val="128"/>
  </w:num>
  <w:num w:numId="90" w16cid:durableId="398020450">
    <w:abstractNumId w:val="40"/>
  </w:num>
  <w:num w:numId="91" w16cid:durableId="1534075506">
    <w:abstractNumId w:val="91"/>
  </w:num>
  <w:num w:numId="92" w16cid:durableId="1744986584">
    <w:abstractNumId w:val="151"/>
  </w:num>
  <w:num w:numId="93" w16cid:durableId="588579906">
    <w:abstractNumId w:val="199"/>
  </w:num>
  <w:num w:numId="94" w16cid:durableId="868373003">
    <w:abstractNumId w:val="113"/>
  </w:num>
  <w:num w:numId="95" w16cid:durableId="187645317">
    <w:abstractNumId w:val="144"/>
  </w:num>
  <w:num w:numId="96" w16cid:durableId="965702559">
    <w:abstractNumId w:val="202"/>
  </w:num>
  <w:num w:numId="97" w16cid:durableId="153186065">
    <w:abstractNumId w:val="114"/>
  </w:num>
  <w:num w:numId="98" w16cid:durableId="1994598402">
    <w:abstractNumId w:val="10"/>
  </w:num>
  <w:num w:numId="99" w16cid:durableId="323820260">
    <w:abstractNumId w:val="122"/>
  </w:num>
  <w:num w:numId="100" w16cid:durableId="1351907888">
    <w:abstractNumId w:val="121"/>
  </w:num>
  <w:num w:numId="101" w16cid:durableId="1184247738">
    <w:abstractNumId w:val="80"/>
  </w:num>
  <w:num w:numId="102" w16cid:durableId="490214453">
    <w:abstractNumId w:val="194"/>
  </w:num>
  <w:num w:numId="103" w16cid:durableId="1224833335">
    <w:abstractNumId w:val="14"/>
  </w:num>
  <w:num w:numId="104" w16cid:durableId="1627588044">
    <w:abstractNumId w:val="8"/>
  </w:num>
  <w:num w:numId="105" w16cid:durableId="1507935317">
    <w:abstractNumId w:val="56"/>
  </w:num>
  <w:num w:numId="106" w16cid:durableId="1016543321">
    <w:abstractNumId w:val="158"/>
  </w:num>
  <w:num w:numId="107" w16cid:durableId="562451288">
    <w:abstractNumId w:val="46"/>
  </w:num>
  <w:num w:numId="108" w16cid:durableId="503278887">
    <w:abstractNumId w:val="118"/>
  </w:num>
  <w:num w:numId="109" w16cid:durableId="1128090409">
    <w:abstractNumId w:val="94"/>
  </w:num>
  <w:num w:numId="110" w16cid:durableId="1655447442">
    <w:abstractNumId w:val="145"/>
  </w:num>
  <w:num w:numId="111" w16cid:durableId="178659880">
    <w:abstractNumId w:val="51"/>
  </w:num>
  <w:num w:numId="112" w16cid:durableId="835458271">
    <w:abstractNumId w:val="149"/>
  </w:num>
  <w:num w:numId="113" w16cid:durableId="205724983">
    <w:abstractNumId w:val="207"/>
  </w:num>
  <w:num w:numId="114" w16cid:durableId="1203245711">
    <w:abstractNumId w:val="101"/>
  </w:num>
  <w:num w:numId="115" w16cid:durableId="1549878165">
    <w:abstractNumId w:val="198"/>
  </w:num>
  <w:num w:numId="116" w16cid:durableId="845753271">
    <w:abstractNumId w:val="130"/>
  </w:num>
  <w:num w:numId="117" w16cid:durableId="1309558681">
    <w:abstractNumId w:val="213"/>
  </w:num>
  <w:num w:numId="118" w16cid:durableId="1048993303">
    <w:abstractNumId w:val="141"/>
  </w:num>
  <w:num w:numId="119" w16cid:durableId="1496646731">
    <w:abstractNumId w:val="190"/>
  </w:num>
  <w:num w:numId="120" w16cid:durableId="1790856977">
    <w:abstractNumId w:val="31"/>
  </w:num>
  <w:num w:numId="121" w16cid:durableId="1882085797">
    <w:abstractNumId w:val="181"/>
  </w:num>
  <w:num w:numId="122" w16cid:durableId="388456286">
    <w:abstractNumId w:val="193"/>
  </w:num>
  <w:num w:numId="123" w16cid:durableId="1141263077">
    <w:abstractNumId w:val="16"/>
  </w:num>
  <w:num w:numId="124" w16cid:durableId="165176329">
    <w:abstractNumId w:val="209"/>
  </w:num>
  <w:num w:numId="125" w16cid:durableId="975448880">
    <w:abstractNumId w:val="35"/>
  </w:num>
  <w:num w:numId="126" w16cid:durableId="98834597">
    <w:abstractNumId w:val="57"/>
  </w:num>
  <w:num w:numId="127" w16cid:durableId="1075010333">
    <w:abstractNumId w:val="93"/>
  </w:num>
  <w:num w:numId="128" w16cid:durableId="24909861">
    <w:abstractNumId w:val="2"/>
  </w:num>
  <w:num w:numId="129" w16cid:durableId="291205366">
    <w:abstractNumId w:val="137"/>
  </w:num>
  <w:num w:numId="130" w16cid:durableId="233198029">
    <w:abstractNumId w:val="182"/>
  </w:num>
  <w:num w:numId="131" w16cid:durableId="1082870985">
    <w:abstractNumId w:val="185"/>
  </w:num>
  <w:num w:numId="132" w16cid:durableId="1094667974">
    <w:abstractNumId w:val="152"/>
  </w:num>
  <w:num w:numId="133" w16cid:durableId="1318000208">
    <w:abstractNumId w:val="65"/>
  </w:num>
  <w:num w:numId="134" w16cid:durableId="853303253">
    <w:abstractNumId w:val="125"/>
  </w:num>
  <w:num w:numId="135" w16cid:durableId="1183474968">
    <w:abstractNumId w:val="24"/>
  </w:num>
  <w:num w:numId="136" w16cid:durableId="1345203583">
    <w:abstractNumId w:val="61"/>
  </w:num>
  <w:num w:numId="137" w16cid:durableId="1733502311">
    <w:abstractNumId w:val="52"/>
  </w:num>
  <w:num w:numId="138" w16cid:durableId="803960653">
    <w:abstractNumId w:val="43"/>
  </w:num>
  <w:num w:numId="139" w16cid:durableId="1931348912">
    <w:abstractNumId w:val="30"/>
  </w:num>
  <w:num w:numId="140" w16cid:durableId="1021667177">
    <w:abstractNumId w:val="214"/>
  </w:num>
  <w:num w:numId="141" w16cid:durableId="497769840">
    <w:abstractNumId w:val="177"/>
  </w:num>
  <w:num w:numId="142" w16cid:durableId="2137478261">
    <w:abstractNumId w:val="166"/>
  </w:num>
  <w:num w:numId="143" w16cid:durableId="722408804">
    <w:abstractNumId w:val="168"/>
  </w:num>
  <w:num w:numId="144" w16cid:durableId="873345107">
    <w:abstractNumId w:val="62"/>
  </w:num>
  <w:num w:numId="145" w16cid:durableId="1088691974">
    <w:abstractNumId w:val="169"/>
  </w:num>
  <w:num w:numId="146" w16cid:durableId="2005627723">
    <w:abstractNumId w:val="120"/>
  </w:num>
  <w:num w:numId="147" w16cid:durableId="155804775">
    <w:abstractNumId w:val="29"/>
  </w:num>
  <w:num w:numId="148" w16cid:durableId="1964730747">
    <w:abstractNumId w:val="165"/>
  </w:num>
  <w:num w:numId="149" w16cid:durableId="394815824">
    <w:abstractNumId w:val="179"/>
  </w:num>
  <w:num w:numId="150" w16cid:durableId="1663004298">
    <w:abstractNumId w:val="3"/>
  </w:num>
  <w:num w:numId="151" w16cid:durableId="199250827">
    <w:abstractNumId w:val="138"/>
  </w:num>
  <w:num w:numId="152" w16cid:durableId="222909619">
    <w:abstractNumId w:val="79"/>
  </w:num>
  <w:num w:numId="153" w16cid:durableId="295993305">
    <w:abstractNumId w:val="0"/>
  </w:num>
  <w:num w:numId="154" w16cid:durableId="385615709">
    <w:abstractNumId w:val="104"/>
  </w:num>
  <w:num w:numId="155" w16cid:durableId="1171407198">
    <w:abstractNumId w:val="196"/>
  </w:num>
  <w:num w:numId="156" w16cid:durableId="707221220">
    <w:abstractNumId w:val="156"/>
  </w:num>
  <w:num w:numId="157" w16cid:durableId="1754887045">
    <w:abstractNumId w:val="5"/>
  </w:num>
  <w:num w:numId="158" w16cid:durableId="735052270">
    <w:abstractNumId w:val="76"/>
  </w:num>
  <w:num w:numId="159" w16cid:durableId="192378141">
    <w:abstractNumId w:val="47"/>
  </w:num>
  <w:num w:numId="160" w16cid:durableId="1018117425">
    <w:abstractNumId w:val="92"/>
  </w:num>
  <w:num w:numId="161" w16cid:durableId="1848669003">
    <w:abstractNumId w:val="155"/>
  </w:num>
  <w:num w:numId="162" w16cid:durableId="573320632">
    <w:abstractNumId w:val="103"/>
  </w:num>
  <w:num w:numId="163" w16cid:durableId="1053893224">
    <w:abstractNumId w:val="60"/>
  </w:num>
  <w:num w:numId="164" w16cid:durableId="1056275197">
    <w:abstractNumId w:val="7"/>
  </w:num>
  <w:num w:numId="165" w16cid:durableId="1249190124">
    <w:abstractNumId w:val="96"/>
  </w:num>
  <w:num w:numId="166" w16cid:durableId="1607470077">
    <w:abstractNumId w:val="68"/>
  </w:num>
  <w:num w:numId="167" w16cid:durableId="5448162">
    <w:abstractNumId w:val="41"/>
  </w:num>
  <w:num w:numId="168" w16cid:durableId="1321617711">
    <w:abstractNumId w:val="136"/>
  </w:num>
  <w:num w:numId="169" w16cid:durableId="1991516746">
    <w:abstractNumId w:val="89"/>
  </w:num>
  <w:num w:numId="170" w16cid:durableId="30040916">
    <w:abstractNumId w:val="146"/>
  </w:num>
  <w:num w:numId="171" w16cid:durableId="1210454381">
    <w:abstractNumId w:val="50"/>
  </w:num>
  <w:num w:numId="172" w16cid:durableId="1738556084">
    <w:abstractNumId w:val="102"/>
  </w:num>
  <w:num w:numId="173" w16cid:durableId="1726415536">
    <w:abstractNumId w:val="117"/>
  </w:num>
  <w:num w:numId="174" w16cid:durableId="1308782074">
    <w:abstractNumId w:val="134"/>
  </w:num>
  <w:num w:numId="175" w16cid:durableId="1442802937">
    <w:abstractNumId w:val="148"/>
  </w:num>
  <w:num w:numId="176" w16cid:durableId="1579292652">
    <w:abstractNumId w:val="189"/>
  </w:num>
  <w:num w:numId="177" w16cid:durableId="637297327">
    <w:abstractNumId w:val="42"/>
  </w:num>
  <w:num w:numId="178" w16cid:durableId="1304693677">
    <w:abstractNumId w:val="70"/>
  </w:num>
  <w:num w:numId="179" w16cid:durableId="389615389">
    <w:abstractNumId w:val="183"/>
  </w:num>
  <w:num w:numId="180" w16cid:durableId="622922859">
    <w:abstractNumId w:val="44"/>
  </w:num>
  <w:num w:numId="181" w16cid:durableId="132018702">
    <w:abstractNumId w:val="171"/>
  </w:num>
  <w:num w:numId="182" w16cid:durableId="538443849">
    <w:abstractNumId w:val="85"/>
  </w:num>
  <w:num w:numId="183" w16cid:durableId="1820615353">
    <w:abstractNumId w:val="55"/>
  </w:num>
  <w:num w:numId="184" w16cid:durableId="1609892930">
    <w:abstractNumId w:val="1"/>
  </w:num>
  <w:num w:numId="185" w16cid:durableId="1377049879">
    <w:abstractNumId w:val="59"/>
  </w:num>
  <w:num w:numId="186" w16cid:durableId="1470397169">
    <w:abstractNumId w:val="127"/>
  </w:num>
  <w:num w:numId="187" w16cid:durableId="245307885">
    <w:abstractNumId w:val="163"/>
  </w:num>
  <w:num w:numId="188" w16cid:durableId="2055079116">
    <w:abstractNumId w:val="72"/>
  </w:num>
  <w:num w:numId="189" w16cid:durableId="23605133">
    <w:abstractNumId w:val="170"/>
  </w:num>
  <w:num w:numId="190" w16cid:durableId="830877011">
    <w:abstractNumId w:val="211"/>
  </w:num>
  <w:num w:numId="191" w16cid:durableId="1671175207">
    <w:abstractNumId w:val="73"/>
  </w:num>
  <w:num w:numId="192" w16cid:durableId="1312320898">
    <w:abstractNumId w:val="174"/>
  </w:num>
  <w:num w:numId="193" w16cid:durableId="382098548">
    <w:abstractNumId w:val="11"/>
  </w:num>
  <w:num w:numId="194" w16cid:durableId="587232738">
    <w:abstractNumId w:val="67"/>
  </w:num>
  <w:num w:numId="195" w16cid:durableId="1127969361">
    <w:abstractNumId w:val="188"/>
  </w:num>
  <w:num w:numId="196" w16cid:durableId="1546405780">
    <w:abstractNumId w:val="75"/>
  </w:num>
  <w:num w:numId="197" w16cid:durableId="2066024785">
    <w:abstractNumId w:val="12"/>
  </w:num>
  <w:num w:numId="198" w16cid:durableId="37366377">
    <w:abstractNumId w:val="112"/>
  </w:num>
  <w:num w:numId="199" w16cid:durableId="1958369379">
    <w:abstractNumId w:val="18"/>
  </w:num>
  <w:num w:numId="200" w16cid:durableId="1392460430">
    <w:abstractNumId w:val="206"/>
  </w:num>
  <w:num w:numId="201" w16cid:durableId="1836875548">
    <w:abstractNumId w:val="66"/>
  </w:num>
  <w:num w:numId="202" w16cid:durableId="538469224">
    <w:abstractNumId w:val="172"/>
  </w:num>
  <w:num w:numId="203" w16cid:durableId="2124616117">
    <w:abstractNumId w:val="19"/>
  </w:num>
  <w:num w:numId="204" w16cid:durableId="1601453493">
    <w:abstractNumId w:val="216"/>
  </w:num>
  <w:num w:numId="205" w16cid:durableId="286350438">
    <w:abstractNumId w:val="191"/>
  </w:num>
  <w:num w:numId="206" w16cid:durableId="942344894">
    <w:abstractNumId w:val="109"/>
  </w:num>
  <w:num w:numId="207" w16cid:durableId="1092121875">
    <w:abstractNumId w:val="36"/>
  </w:num>
  <w:num w:numId="208" w16cid:durableId="1466971903">
    <w:abstractNumId w:val="45"/>
  </w:num>
  <w:num w:numId="209" w16cid:durableId="627668337">
    <w:abstractNumId w:val="139"/>
  </w:num>
  <w:num w:numId="210" w16cid:durableId="1405956372">
    <w:abstractNumId w:val="15"/>
  </w:num>
  <w:num w:numId="211" w16cid:durableId="425882463">
    <w:abstractNumId w:val="26"/>
  </w:num>
  <w:num w:numId="212" w16cid:durableId="1815876116">
    <w:abstractNumId w:val="86"/>
  </w:num>
  <w:num w:numId="213" w16cid:durableId="179973315">
    <w:abstractNumId w:val="200"/>
  </w:num>
  <w:num w:numId="214" w16cid:durableId="796878726">
    <w:abstractNumId w:val="115"/>
  </w:num>
  <w:num w:numId="215" w16cid:durableId="113983565">
    <w:abstractNumId w:val="38"/>
  </w:num>
  <w:num w:numId="216" w16cid:durableId="541862227">
    <w:abstractNumId w:val="28"/>
  </w:num>
  <w:num w:numId="217" w16cid:durableId="1673676715">
    <w:abstractNumId w:val="64"/>
  </w:num>
  <w:num w:numId="218" w16cid:durableId="1883710980">
    <w:abstractNumId w:val="88"/>
  </w:num>
  <w:numIdMacAtCleanup w:val="2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õ Kiều Anh">
    <w15:presenceInfo w15:providerId="AD" w15:userId="S::3122411009@sv.sgu.edu.vn::98a4cc14-e547-43b4-afb0-730f9e56db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visionView w:markup="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FEC"/>
    <w:rsid w:val="000013C7"/>
    <w:rsid w:val="00001515"/>
    <w:rsid w:val="00002291"/>
    <w:rsid w:val="00004C1F"/>
    <w:rsid w:val="00004FA6"/>
    <w:rsid w:val="00005B8B"/>
    <w:rsid w:val="00006590"/>
    <w:rsid w:val="000066F3"/>
    <w:rsid w:val="00006BE1"/>
    <w:rsid w:val="00007E6C"/>
    <w:rsid w:val="00011178"/>
    <w:rsid w:val="0001136A"/>
    <w:rsid w:val="00011A0D"/>
    <w:rsid w:val="000129FF"/>
    <w:rsid w:val="0001440F"/>
    <w:rsid w:val="00014FF6"/>
    <w:rsid w:val="00015EC5"/>
    <w:rsid w:val="00016FD5"/>
    <w:rsid w:val="000171D0"/>
    <w:rsid w:val="00017B2F"/>
    <w:rsid w:val="00020162"/>
    <w:rsid w:val="0002024D"/>
    <w:rsid w:val="00021AAE"/>
    <w:rsid w:val="00022AFD"/>
    <w:rsid w:val="00022CEA"/>
    <w:rsid w:val="00024146"/>
    <w:rsid w:val="00024366"/>
    <w:rsid w:val="00024493"/>
    <w:rsid w:val="00024C20"/>
    <w:rsid w:val="00024DD3"/>
    <w:rsid w:val="00026D9D"/>
    <w:rsid w:val="0002705C"/>
    <w:rsid w:val="0002706D"/>
    <w:rsid w:val="0002757F"/>
    <w:rsid w:val="000278C7"/>
    <w:rsid w:val="000304F3"/>
    <w:rsid w:val="000305BA"/>
    <w:rsid w:val="00031BAF"/>
    <w:rsid w:val="00032395"/>
    <w:rsid w:val="000338DC"/>
    <w:rsid w:val="00034264"/>
    <w:rsid w:val="000350C0"/>
    <w:rsid w:val="0003520F"/>
    <w:rsid w:val="000359C5"/>
    <w:rsid w:val="00036DEE"/>
    <w:rsid w:val="000373DD"/>
    <w:rsid w:val="000375B6"/>
    <w:rsid w:val="0003772F"/>
    <w:rsid w:val="00037B18"/>
    <w:rsid w:val="0004002C"/>
    <w:rsid w:val="0004022C"/>
    <w:rsid w:val="00040587"/>
    <w:rsid w:val="00040B69"/>
    <w:rsid w:val="00041F72"/>
    <w:rsid w:val="00042426"/>
    <w:rsid w:val="00042962"/>
    <w:rsid w:val="00042CCA"/>
    <w:rsid w:val="00045887"/>
    <w:rsid w:val="00045AFA"/>
    <w:rsid w:val="00045DB5"/>
    <w:rsid w:val="00046678"/>
    <w:rsid w:val="0004713A"/>
    <w:rsid w:val="0004736B"/>
    <w:rsid w:val="00047625"/>
    <w:rsid w:val="0005033B"/>
    <w:rsid w:val="0005076F"/>
    <w:rsid w:val="00053205"/>
    <w:rsid w:val="000532DC"/>
    <w:rsid w:val="00053583"/>
    <w:rsid w:val="00054662"/>
    <w:rsid w:val="00054D6D"/>
    <w:rsid w:val="0005533B"/>
    <w:rsid w:val="00055BC8"/>
    <w:rsid w:val="00055F3B"/>
    <w:rsid w:val="000568FD"/>
    <w:rsid w:val="00057167"/>
    <w:rsid w:val="00057360"/>
    <w:rsid w:val="000601E0"/>
    <w:rsid w:val="000604BC"/>
    <w:rsid w:val="00060931"/>
    <w:rsid w:val="00061098"/>
    <w:rsid w:val="00061E6C"/>
    <w:rsid w:val="00062FD2"/>
    <w:rsid w:val="000648B6"/>
    <w:rsid w:val="00065294"/>
    <w:rsid w:val="00065429"/>
    <w:rsid w:val="000656D1"/>
    <w:rsid w:val="0006669F"/>
    <w:rsid w:val="000666C5"/>
    <w:rsid w:val="00067166"/>
    <w:rsid w:val="00067E3A"/>
    <w:rsid w:val="00067EFC"/>
    <w:rsid w:val="00070513"/>
    <w:rsid w:val="00070772"/>
    <w:rsid w:val="00070BF7"/>
    <w:rsid w:val="00071134"/>
    <w:rsid w:val="00071189"/>
    <w:rsid w:val="00072703"/>
    <w:rsid w:val="0007365A"/>
    <w:rsid w:val="00073789"/>
    <w:rsid w:val="00074063"/>
    <w:rsid w:val="00074162"/>
    <w:rsid w:val="000741BE"/>
    <w:rsid w:val="00074245"/>
    <w:rsid w:val="0007429E"/>
    <w:rsid w:val="00074588"/>
    <w:rsid w:val="000749AD"/>
    <w:rsid w:val="00074F27"/>
    <w:rsid w:val="000750B8"/>
    <w:rsid w:val="0007579C"/>
    <w:rsid w:val="00076E5D"/>
    <w:rsid w:val="00076F05"/>
    <w:rsid w:val="000770CE"/>
    <w:rsid w:val="00077351"/>
    <w:rsid w:val="00080300"/>
    <w:rsid w:val="00081682"/>
    <w:rsid w:val="00082E92"/>
    <w:rsid w:val="0008316E"/>
    <w:rsid w:val="00083797"/>
    <w:rsid w:val="000839C8"/>
    <w:rsid w:val="00083B2F"/>
    <w:rsid w:val="00084CF0"/>
    <w:rsid w:val="0008562B"/>
    <w:rsid w:val="00086A9A"/>
    <w:rsid w:val="00086DAE"/>
    <w:rsid w:val="00087C8C"/>
    <w:rsid w:val="00090C16"/>
    <w:rsid w:val="00092482"/>
    <w:rsid w:val="00093AB1"/>
    <w:rsid w:val="00094275"/>
    <w:rsid w:val="00094314"/>
    <w:rsid w:val="00094BB8"/>
    <w:rsid w:val="00095A5F"/>
    <w:rsid w:val="000963A7"/>
    <w:rsid w:val="00096726"/>
    <w:rsid w:val="0009774C"/>
    <w:rsid w:val="000977EC"/>
    <w:rsid w:val="000A022A"/>
    <w:rsid w:val="000A08D0"/>
    <w:rsid w:val="000A0B2A"/>
    <w:rsid w:val="000A1ACE"/>
    <w:rsid w:val="000A1DBA"/>
    <w:rsid w:val="000A2358"/>
    <w:rsid w:val="000A3CFA"/>
    <w:rsid w:val="000A4182"/>
    <w:rsid w:val="000A4EED"/>
    <w:rsid w:val="000A61E4"/>
    <w:rsid w:val="000A7832"/>
    <w:rsid w:val="000B08BC"/>
    <w:rsid w:val="000B09DC"/>
    <w:rsid w:val="000B0A67"/>
    <w:rsid w:val="000B1122"/>
    <w:rsid w:val="000B1D48"/>
    <w:rsid w:val="000B22C4"/>
    <w:rsid w:val="000B4209"/>
    <w:rsid w:val="000B475A"/>
    <w:rsid w:val="000B5E64"/>
    <w:rsid w:val="000B64C9"/>
    <w:rsid w:val="000B6B9B"/>
    <w:rsid w:val="000B6D34"/>
    <w:rsid w:val="000B73A7"/>
    <w:rsid w:val="000B7405"/>
    <w:rsid w:val="000C0079"/>
    <w:rsid w:val="000C1125"/>
    <w:rsid w:val="000C124A"/>
    <w:rsid w:val="000C3002"/>
    <w:rsid w:val="000C420D"/>
    <w:rsid w:val="000C4E78"/>
    <w:rsid w:val="000C5D28"/>
    <w:rsid w:val="000C7190"/>
    <w:rsid w:val="000C7975"/>
    <w:rsid w:val="000C7A57"/>
    <w:rsid w:val="000D04FD"/>
    <w:rsid w:val="000D1860"/>
    <w:rsid w:val="000D2177"/>
    <w:rsid w:val="000D348B"/>
    <w:rsid w:val="000D3DF8"/>
    <w:rsid w:val="000D4031"/>
    <w:rsid w:val="000D4203"/>
    <w:rsid w:val="000D43FA"/>
    <w:rsid w:val="000D5220"/>
    <w:rsid w:val="000D55DD"/>
    <w:rsid w:val="000D5687"/>
    <w:rsid w:val="000D58B6"/>
    <w:rsid w:val="000D5B0B"/>
    <w:rsid w:val="000D5D9E"/>
    <w:rsid w:val="000D7403"/>
    <w:rsid w:val="000D76DA"/>
    <w:rsid w:val="000E038D"/>
    <w:rsid w:val="000E07F1"/>
    <w:rsid w:val="000E1468"/>
    <w:rsid w:val="000E1B01"/>
    <w:rsid w:val="000E1E34"/>
    <w:rsid w:val="000E2F91"/>
    <w:rsid w:val="000E3EE5"/>
    <w:rsid w:val="000E4E0E"/>
    <w:rsid w:val="000E564D"/>
    <w:rsid w:val="000E59A0"/>
    <w:rsid w:val="000E66E6"/>
    <w:rsid w:val="000E6E91"/>
    <w:rsid w:val="000E706A"/>
    <w:rsid w:val="000E72BC"/>
    <w:rsid w:val="000E73F8"/>
    <w:rsid w:val="000F03D4"/>
    <w:rsid w:val="000F06A2"/>
    <w:rsid w:val="000F0F6D"/>
    <w:rsid w:val="000F1522"/>
    <w:rsid w:val="000F1989"/>
    <w:rsid w:val="000F1E9A"/>
    <w:rsid w:val="000F205B"/>
    <w:rsid w:val="000F259D"/>
    <w:rsid w:val="000F47A7"/>
    <w:rsid w:val="000F47C8"/>
    <w:rsid w:val="000F4FF2"/>
    <w:rsid w:val="000F5AE0"/>
    <w:rsid w:val="000F6445"/>
    <w:rsid w:val="000F67D6"/>
    <w:rsid w:val="000F6F1B"/>
    <w:rsid w:val="000F708F"/>
    <w:rsid w:val="001012A9"/>
    <w:rsid w:val="00101D9D"/>
    <w:rsid w:val="00102E6A"/>
    <w:rsid w:val="00102EBB"/>
    <w:rsid w:val="0010311F"/>
    <w:rsid w:val="00103B3F"/>
    <w:rsid w:val="001053BB"/>
    <w:rsid w:val="001056AF"/>
    <w:rsid w:val="00105A7D"/>
    <w:rsid w:val="0010666F"/>
    <w:rsid w:val="0011000A"/>
    <w:rsid w:val="0011066A"/>
    <w:rsid w:val="001106D4"/>
    <w:rsid w:val="00110B7C"/>
    <w:rsid w:val="00110E1A"/>
    <w:rsid w:val="00110E22"/>
    <w:rsid w:val="00110E71"/>
    <w:rsid w:val="0011127E"/>
    <w:rsid w:val="00112F5D"/>
    <w:rsid w:val="00113411"/>
    <w:rsid w:val="0011448E"/>
    <w:rsid w:val="001146F2"/>
    <w:rsid w:val="00114A37"/>
    <w:rsid w:val="00115566"/>
    <w:rsid w:val="00115AEC"/>
    <w:rsid w:val="00116764"/>
    <w:rsid w:val="00117129"/>
    <w:rsid w:val="00117E69"/>
    <w:rsid w:val="00120173"/>
    <w:rsid w:val="00121610"/>
    <w:rsid w:val="0012188B"/>
    <w:rsid w:val="001218D9"/>
    <w:rsid w:val="00121954"/>
    <w:rsid w:val="001227AA"/>
    <w:rsid w:val="00122A29"/>
    <w:rsid w:val="00122A3C"/>
    <w:rsid w:val="00122BC1"/>
    <w:rsid w:val="001248E3"/>
    <w:rsid w:val="001250BE"/>
    <w:rsid w:val="00126010"/>
    <w:rsid w:val="001261E1"/>
    <w:rsid w:val="001262AF"/>
    <w:rsid w:val="00126B86"/>
    <w:rsid w:val="00127581"/>
    <w:rsid w:val="00127718"/>
    <w:rsid w:val="00130670"/>
    <w:rsid w:val="00130730"/>
    <w:rsid w:val="0013094E"/>
    <w:rsid w:val="00133415"/>
    <w:rsid w:val="0013459E"/>
    <w:rsid w:val="00134A28"/>
    <w:rsid w:val="00134E53"/>
    <w:rsid w:val="00134EA5"/>
    <w:rsid w:val="001359E5"/>
    <w:rsid w:val="00135F65"/>
    <w:rsid w:val="001367A5"/>
    <w:rsid w:val="001371BE"/>
    <w:rsid w:val="00141A89"/>
    <w:rsid w:val="00141BD6"/>
    <w:rsid w:val="00141E85"/>
    <w:rsid w:val="00142243"/>
    <w:rsid w:val="00142561"/>
    <w:rsid w:val="00142BE9"/>
    <w:rsid w:val="00143487"/>
    <w:rsid w:val="001435FB"/>
    <w:rsid w:val="00143AC3"/>
    <w:rsid w:val="00143FC6"/>
    <w:rsid w:val="00145945"/>
    <w:rsid w:val="00145BFF"/>
    <w:rsid w:val="0014617C"/>
    <w:rsid w:val="00146D9C"/>
    <w:rsid w:val="0014701A"/>
    <w:rsid w:val="001470CA"/>
    <w:rsid w:val="0014742D"/>
    <w:rsid w:val="00147EB9"/>
    <w:rsid w:val="00150AFA"/>
    <w:rsid w:val="00150D27"/>
    <w:rsid w:val="001520CE"/>
    <w:rsid w:val="001529F5"/>
    <w:rsid w:val="001539ED"/>
    <w:rsid w:val="00153D48"/>
    <w:rsid w:val="00153E16"/>
    <w:rsid w:val="00154278"/>
    <w:rsid w:val="00154385"/>
    <w:rsid w:val="00155C39"/>
    <w:rsid w:val="00156D35"/>
    <w:rsid w:val="00157589"/>
    <w:rsid w:val="00160FA4"/>
    <w:rsid w:val="0016166F"/>
    <w:rsid w:val="00162683"/>
    <w:rsid w:val="00162A2B"/>
    <w:rsid w:val="0016326F"/>
    <w:rsid w:val="00163273"/>
    <w:rsid w:val="00163FC7"/>
    <w:rsid w:val="001651CB"/>
    <w:rsid w:val="001678F6"/>
    <w:rsid w:val="00167CD8"/>
    <w:rsid w:val="00167FD8"/>
    <w:rsid w:val="001709B1"/>
    <w:rsid w:val="001733A7"/>
    <w:rsid w:val="00173A2B"/>
    <w:rsid w:val="00173A4C"/>
    <w:rsid w:val="00173EC9"/>
    <w:rsid w:val="00174015"/>
    <w:rsid w:val="00174A78"/>
    <w:rsid w:val="001753F7"/>
    <w:rsid w:val="001755C0"/>
    <w:rsid w:val="0017586A"/>
    <w:rsid w:val="00176518"/>
    <w:rsid w:val="00176F8D"/>
    <w:rsid w:val="00177017"/>
    <w:rsid w:val="00177541"/>
    <w:rsid w:val="0018022E"/>
    <w:rsid w:val="00181CD3"/>
    <w:rsid w:val="00181E82"/>
    <w:rsid w:val="00182EEA"/>
    <w:rsid w:val="00183500"/>
    <w:rsid w:val="00184501"/>
    <w:rsid w:val="00184759"/>
    <w:rsid w:val="001867C0"/>
    <w:rsid w:val="001867C3"/>
    <w:rsid w:val="0018710C"/>
    <w:rsid w:val="001901F2"/>
    <w:rsid w:val="00191144"/>
    <w:rsid w:val="001913AE"/>
    <w:rsid w:val="00192027"/>
    <w:rsid w:val="0019311E"/>
    <w:rsid w:val="00193419"/>
    <w:rsid w:val="0019396B"/>
    <w:rsid w:val="00193C58"/>
    <w:rsid w:val="00193DA5"/>
    <w:rsid w:val="00193E94"/>
    <w:rsid w:val="001941F7"/>
    <w:rsid w:val="00194F06"/>
    <w:rsid w:val="00195323"/>
    <w:rsid w:val="001956BE"/>
    <w:rsid w:val="00195742"/>
    <w:rsid w:val="0019603F"/>
    <w:rsid w:val="0019680A"/>
    <w:rsid w:val="001970BD"/>
    <w:rsid w:val="00197E7C"/>
    <w:rsid w:val="001A05A1"/>
    <w:rsid w:val="001A17DF"/>
    <w:rsid w:val="001A1FE5"/>
    <w:rsid w:val="001A21B2"/>
    <w:rsid w:val="001A432F"/>
    <w:rsid w:val="001A46D3"/>
    <w:rsid w:val="001A4A0E"/>
    <w:rsid w:val="001A4D37"/>
    <w:rsid w:val="001A6714"/>
    <w:rsid w:val="001B01D0"/>
    <w:rsid w:val="001B0C8C"/>
    <w:rsid w:val="001B13BA"/>
    <w:rsid w:val="001B335C"/>
    <w:rsid w:val="001B3AE5"/>
    <w:rsid w:val="001B46B8"/>
    <w:rsid w:val="001B4723"/>
    <w:rsid w:val="001B4DF3"/>
    <w:rsid w:val="001B5E61"/>
    <w:rsid w:val="001B7035"/>
    <w:rsid w:val="001B775D"/>
    <w:rsid w:val="001C0286"/>
    <w:rsid w:val="001C0DAB"/>
    <w:rsid w:val="001C1292"/>
    <w:rsid w:val="001C1B32"/>
    <w:rsid w:val="001C2367"/>
    <w:rsid w:val="001C25A6"/>
    <w:rsid w:val="001C2A63"/>
    <w:rsid w:val="001C2D6D"/>
    <w:rsid w:val="001C3686"/>
    <w:rsid w:val="001D0603"/>
    <w:rsid w:val="001D0BB7"/>
    <w:rsid w:val="001D0C8D"/>
    <w:rsid w:val="001D0F72"/>
    <w:rsid w:val="001D19EC"/>
    <w:rsid w:val="001D2689"/>
    <w:rsid w:val="001D3E87"/>
    <w:rsid w:val="001D4D7A"/>
    <w:rsid w:val="001D55F5"/>
    <w:rsid w:val="001D7028"/>
    <w:rsid w:val="001D7204"/>
    <w:rsid w:val="001D778B"/>
    <w:rsid w:val="001D78AC"/>
    <w:rsid w:val="001E07E7"/>
    <w:rsid w:val="001E1CCD"/>
    <w:rsid w:val="001E2780"/>
    <w:rsid w:val="001E2A78"/>
    <w:rsid w:val="001E2CAC"/>
    <w:rsid w:val="001E30AE"/>
    <w:rsid w:val="001E3530"/>
    <w:rsid w:val="001E3913"/>
    <w:rsid w:val="001E3BBA"/>
    <w:rsid w:val="001E4851"/>
    <w:rsid w:val="001E6E39"/>
    <w:rsid w:val="001E706C"/>
    <w:rsid w:val="001E7CF8"/>
    <w:rsid w:val="001F108D"/>
    <w:rsid w:val="001F1134"/>
    <w:rsid w:val="001F1E6C"/>
    <w:rsid w:val="001F2E3F"/>
    <w:rsid w:val="001F31B6"/>
    <w:rsid w:val="001F36F7"/>
    <w:rsid w:val="001F3C84"/>
    <w:rsid w:val="001F412D"/>
    <w:rsid w:val="001F4342"/>
    <w:rsid w:val="001F5046"/>
    <w:rsid w:val="001F5ED0"/>
    <w:rsid w:val="001F6328"/>
    <w:rsid w:val="001F660B"/>
    <w:rsid w:val="001F7260"/>
    <w:rsid w:val="00200A85"/>
    <w:rsid w:val="002028BB"/>
    <w:rsid w:val="00203AF5"/>
    <w:rsid w:val="00203BB0"/>
    <w:rsid w:val="00203E8C"/>
    <w:rsid w:val="00204640"/>
    <w:rsid w:val="00204717"/>
    <w:rsid w:val="002050F0"/>
    <w:rsid w:val="00205969"/>
    <w:rsid w:val="002101A3"/>
    <w:rsid w:val="002106A2"/>
    <w:rsid w:val="00210DA5"/>
    <w:rsid w:val="00211432"/>
    <w:rsid w:val="00211645"/>
    <w:rsid w:val="002116C9"/>
    <w:rsid w:val="00211F54"/>
    <w:rsid w:val="00212386"/>
    <w:rsid w:val="00213082"/>
    <w:rsid w:val="002139E5"/>
    <w:rsid w:val="00213F93"/>
    <w:rsid w:val="00215670"/>
    <w:rsid w:val="0021610A"/>
    <w:rsid w:val="00216352"/>
    <w:rsid w:val="0021637D"/>
    <w:rsid w:val="00216551"/>
    <w:rsid w:val="00216B20"/>
    <w:rsid w:val="00217158"/>
    <w:rsid w:val="00217DDA"/>
    <w:rsid w:val="0022095C"/>
    <w:rsid w:val="00221480"/>
    <w:rsid w:val="00221490"/>
    <w:rsid w:val="00221A03"/>
    <w:rsid w:val="00223342"/>
    <w:rsid w:val="002240CE"/>
    <w:rsid w:val="002246DB"/>
    <w:rsid w:val="00225222"/>
    <w:rsid w:val="0022529C"/>
    <w:rsid w:val="0022531F"/>
    <w:rsid w:val="002260A8"/>
    <w:rsid w:val="00230E95"/>
    <w:rsid w:val="00230F04"/>
    <w:rsid w:val="00230FE7"/>
    <w:rsid w:val="00231495"/>
    <w:rsid w:val="00231703"/>
    <w:rsid w:val="00231E80"/>
    <w:rsid w:val="0023250A"/>
    <w:rsid w:val="00233514"/>
    <w:rsid w:val="002339F1"/>
    <w:rsid w:val="00233E5E"/>
    <w:rsid w:val="0023408F"/>
    <w:rsid w:val="002342EA"/>
    <w:rsid w:val="00234D98"/>
    <w:rsid w:val="00235CEE"/>
    <w:rsid w:val="002374BC"/>
    <w:rsid w:val="0024174E"/>
    <w:rsid w:val="00241825"/>
    <w:rsid w:val="00241838"/>
    <w:rsid w:val="002418F5"/>
    <w:rsid w:val="00243218"/>
    <w:rsid w:val="002433F8"/>
    <w:rsid w:val="00243C7C"/>
    <w:rsid w:val="00243DD5"/>
    <w:rsid w:val="0024423E"/>
    <w:rsid w:val="00244CC4"/>
    <w:rsid w:val="00245989"/>
    <w:rsid w:val="00246989"/>
    <w:rsid w:val="00250467"/>
    <w:rsid w:val="002507AA"/>
    <w:rsid w:val="00250965"/>
    <w:rsid w:val="00251125"/>
    <w:rsid w:val="00251ED3"/>
    <w:rsid w:val="00252015"/>
    <w:rsid w:val="0025267D"/>
    <w:rsid w:val="00252F33"/>
    <w:rsid w:val="002552F2"/>
    <w:rsid w:val="00255B9D"/>
    <w:rsid w:val="00255E5A"/>
    <w:rsid w:val="002565C8"/>
    <w:rsid w:val="00256CDD"/>
    <w:rsid w:val="00256E59"/>
    <w:rsid w:val="002571D8"/>
    <w:rsid w:val="00257257"/>
    <w:rsid w:val="0025781B"/>
    <w:rsid w:val="00260F63"/>
    <w:rsid w:val="0026369F"/>
    <w:rsid w:val="002636C9"/>
    <w:rsid w:val="00264270"/>
    <w:rsid w:val="0026522E"/>
    <w:rsid w:val="002670C8"/>
    <w:rsid w:val="00267A6B"/>
    <w:rsid w:val="00267B32"/>
    <w:rsid w:val="00267C68"/>
    <w:rsid w:val="00267FD7"/>
    <w:rsid w:val="00271677"/>
    <w:rsid w:val="002716BE"/>
    <w:rsid w:val="00271A8D"/>
    <w:rsid w:val="00271DD4"/>
    <w:rsid w:val="00272A3C"/>
    <w:rsid w:val="00273277"/>
    <w:rsid w:val="00274A88"/>
    <w:rsid w:val="00274F80"/>
    <w:rsid w:val="00275CD9"/>
    <w:rsid w:val="002768BF"/>
    <w:rsid w:val="00276ED8"/>
    <w:rsid w:val="002777E1"/>
    <w:rsid w:val="00277854"/>
    <w:rsid w:val="002805ED"/>
    <w:rsid w:val="00280617"/>
    <w:rsid w:val="00280ED0"/>
    <w:rsid w:val="00281817"/>
    <w:rsid w:val="0028365F"/>
    <w:rsid w:val="0028398F"/>
    <w:rsid w:val="00283F27"/>
    <w:rsid w:val="0028456C"/>
    <w:rsid w:val="00285772"/>
    <w:rsid w:val="0028615F"/>
    <w:rsid w:val="0028714B"/>
    <w:rsid w:val="00287C00"/>
    <w:rsid w:val="00287D4E"/>
    <w:rsid w:val="00287FA4"/>
    <w:rsid w:val="00290439"/>
    <w:rsid w:val="002906CE"/>
    <w:rsid w:val="0029131F"/>
    <w:rsid w:val="00291BE9"/>
    <w:rsid w:val="00291BF4"/>
    <w:rsid w:val="00291C00"/>
    <w:rsid w:val="00292EB3"/>
    <w:rsid w:val="00293343"/>
    <w:rsid w:val="002933C0"/>
    <w:rsid w:val="00294700"/>
    <w:rsid w:val="0029520A"/>
    <w:rsid w:val="002956CE"/>
    <w:rsid w:val="00297DF5"/>
    <w:rsid w:val="002A02C9"/>
    <w:rsid w:val="002A05D5"/>
    <w:rsid w:val="002A06DC"/>
    <w:rsid w:val="002A1157"/>
    <w:rsid w:val="002A1208"/>
    <w:rsid w:val="002A1EE9"/>
    <w:rsid w:val="002A26FA"/>
    <w:rsid w:val="002A35DE"/>
    <w:rsid w:val="002A4349"/>
    <w:rsid w:val="002A46BA"/>
    <w:rsid w:val="002A4E13"/>
    <w:rsid w:val="002A563A"/>
    <w:rsid w:val="002A5953"/>
    <w:rsid w:val="002A7222"/>
    <w:rsid w:val="002A77C5"/>
    <w:rsid w:val="002A780F"/>
    <w:rsid w:val="002A7EA2"/>
    <w:rsid w:val="002B27A0"/>
    <w:rsid w:val="002B29DF"/>
    <w:rsid w:val="002B2E1A"/>
    <w:rsid w:val="002B3415"/>
    <w:rsid w:val="002B3434"/>
    <w:rsid w:val="002B42C2"/>
    <w:rsid w:val="002B4714"/>
    <w:rsid w:val="002B4EB8"/>
    <w:rsid w:val="002B6029"/>
    <w:rsid w:val="002B65A9"/>
    <w:rsid w:val="002B66D0"/>
    <w:rsid w:val="002B66D9"/>
    <w:rsid w:val="002B6705"/>
    <w:rsid w:val="002B7395"/>
    <w:rsid w:val="002B7F2F"/>
    <w:rsid w:val="002C03DF"/>
    <w:rsid w:val="002C09B8"/>
    <w:rsid w:val="002C0B59"/>
    <w:rsid w:val="002C0EAE"/>
    <w:rsid w:val="002C1C27"/>
    <w:rsid w:val="002C24CD"/>
    <w:rsid w:val="002C2A43"/>
    <w:rsid w:val="002C2ED0"/>
    <w:rsid w:val="002C3761"/>
    <w:rsid w:val="002C5109"/>
    <w:rsid w:val="002C5CC1"/>
    <w:rsid w:val="002C605A"/>
    <w:rsid w:val="002C6E2F"/>
    <w:rsid w:val="002C71A4"/>
    <w:rsid w:val="002D036C"/>
    <w:rsid w:val="002D0643"/>
    <w:rsid w:val="002D08DD"/>
    <w:rsid w:val="002D09F7"/>
    <w:rsid w:val="002D1107"/>
    <w:rsid w:val="002D42F6"/>
    <w:rsid w:val="002D48BE"/>
    <w:rsid w:val="002D49D3"/>
    <w:rsid w:val="002D4CF6"/>
    <w:rsid w:val="002D564C"/>
    <w:rsid w:val="002D5669"/>
    <w:rsid w:val="002D5698"/>
    <w:rsid w:val="002D6DB3"/>
    <w:rsid w:val="002D7B29"/>
    <w:rsid w:val="002E036A"/>
    <w:rsid w:val="002E044D"/>
    <w:rsid w:val="002E070D"/>
    <w:rsid w:val="002E14C2"/>
    <w:rsid w:val="002E159D"/>
    <w:rsid w:val="002E1E5F"/>
    <w:rsid w:val="002E1FAF"/>
    <w:rsid w:val="002E260C"/>
    <w:rsid w:val="002E2C7D"/>
    <w:rsid w:val="002E3E93"/>
    <w:rsid w:val="002E3F2A"/>
    <w:rsid w:val="002E4580"/>
    <w:rsid w:val="002E4A86"/>
    <w:rsid w:val="002E4D2F"/>
    <w:rsid w:val="002E5153"/>
    <w:rsid w:val="002E5F95"/>
    <w:rsid w:val="002E6D45"/>
    <w:rsid w:val="002E7105"/>
    <w:rsid w:val="002F1517"/>
    <w:rsid w:val="002F281A"/>
    <w:rsid w:val="002F5138"/>
    <w:rsid w:val="002F51FB"/>
    <w:rsid w:val="002F5639"/>
    <w:rsid w:val="002F5774"/>
    <w:rsid w:val="002F72D4"/>
    <w:rsid w:val="002F79FC"/>
    <w:rsid w:val="003010B9"/>
    <w:rsid w:val="00302D04"/>
    <w:rsid w:val="00305BC4"/>
    <w:rsid w:val="00306DF2"/>
    <w:rsid w:val="00307A45"/>
    <w:rsid w:val="0031037D"/>
    <w:rsid w:val="00310D4F"/>
    <w:rsid w:val="00311A0F"/>
    <w:rsid w:val="00313590"/>
    <w:rsid w:val="00313982"/>
    <w:rsid w:val="00314481"/>
    <w:rsid w:val="00314F3C"/>
    <w:rsid w:val="00314F68"/>
    <w:rsid w:val="00316386"/>
    <w:rsid w:val="003171BD"/>
    <w:rsid w:val="00317DC8"/>
    <w:rsid w:val="00320B35"/>
    <w:rsid w:val="00320BE8"/>
    <w:rsid w:val="00321543"/>
    <w:rsid w:val="00321853"/>
    <w:rsid w:val="003220CD"/>
    <w:rsid w:val="00322809"/>
    <w:rsid w:val="00322DC7"/>
    <w:rsid w:val="00323739"/>
    <w:rsid w:val="00323DD5"/>
    <w:rsid w:val="003246B1"/>
    <w:rsid w:val="0032557A"/>
    <w:rsid w:val="00325893"/>
    <w:rsid w:val="00326A20"/>
    <w:rsid w:val="003278E8"/>
    <w:rsid w:val="003279E7"/>
    <w:rsid w:val="0033029C"/>
    <w:rsid w:val="00330ED6"/>
    <w:rsid w:val="00331A69"/>
    <w:rsid w:val="00331BE9"/>
    <w:rsid w:val="003320B4"/>
    <w:rsid w:val="00333583"/>
    <w:rsid w:val="00334084"/>
    <w:rsid w:val="003348AF"/>
    <w:rsid w:val="003348B3"/>
    <w:rsid w:val="00335E22"/>
    <w:rsid w:val="00336011"/>
    <w:rsid w:val="0033604B"/>
    <w:rsid w:val="003367DB"/>
    <w:rsid w:val="0033747D"/>
    <w:rsid w:val="0033770F"/>
    <w:rsid w:val="00340210"/>
    <w:rsid w:val="0034051C"/>
    <w:rsid w:val="00340664"/>
    <w:rsid w:val="00340C6D"/>
    <w:rsid w:val="0034120F"/>
    <w:rsid w:val="00341D01"/>
    <w:rsid w:val="00343586"/>
    <w:rsid w:val="00343DC9"/>
    <w:rsid w:val="003456C5"/>
    <w:rsid w:val="00345D8F"/>
    <w:rsid w:val="00345DBE"/>
    <w:rsid w:val="00346475"/>
    <w:rsid w:val="00346677"/>
    <w:rsid w:val="00346CCA"/>
    <w:rsid w:val="00346E45"/>
    <w:rsid w:val="00347D66"/>
    <w:rsid w:val="00350F7B"/>
    <w:rsid w:val="003519DE"/>
    <w:rsid w:val="00352525"/>
    <w:rsid w:val="00352D31"/>
    <w:rsid w:val="00353B7E"/>
    <w:rsid w:val="00353F69"/>
    <w:rsid w:val="0035475E"/>
    <w:rsid w:val="0035545E"/>
    <w:rsid w:val="00355944"/>
    <w:rsid w:val="00355F57"/>
    <w:rsid w:val="00356419"/>
    <w:rsid w:val="0035732A"/>
    <w:rsid w:val="00357DCA"/>
    <w:rsid w:val="00360438"/>
    <w:rsid w:val="00360FB3"/>
    <w:rsid w:val="003615F1"/>
    <w:rsid w:val="00361654"/>
    <w:rsid w:val="00361981"/>
    <w:rsid w:val="00361A75"/>
    <w:rsid w:val="00363490"/>
    <w:rsid w:val="00363AAF"/>
    <w:rsid w:val="00364457"/>
    <w:rsid w:val="0036509D"/>
    <w:rsid w:val="003670E8"/>
    <w:rsid w:val="00370551"/>
    <w:rsid w:val="0037096F"/>
    <w:rsid w:val="00371E2E"/>
    <w:rsid w:val="00371F6C"/>
    <w:rsid w:val="0037384F"/>
    <w:rsid w:val="00373F8C"/>
    <w:rsid w:val="00374E8B"/>
    <w:rsid w:val="00375171"/>
    <w:rsid w:val="00376606"/>
    <w:rsid w:val="00377297"/>
    <w:rsid w:val="003772A7"/>
    <w:rsid w:val="00377EC2"/>
    <w:rsid w:val="003809B0"/>
    <w:rsid w:val="00381AA5"/>
    <w:rsid w:val="003820A6"/>
    <w:rsid w:val="003823D7"/>
    <w:rsid w:val="0038249B"/>
    <w:rsid w:val="00382E5D"/>
    <w:rsid w:val="0038435E"/>
    <w:rsid w:val="00384A9E"/>
    <w:rsid w:val="003851BF"/>
    <w:rsid w:val="0038525B"/>
    <w:rsid w:val="00385430"/>
    <w:rsid w:val="00385907"/>
    <w:rsid w:val="00390100"/>
    <w:rsid w:val="0039069D"/>
    <w:rsid w:val="00391420"/>
    <w:rsid w:val="003915A1"/>
    <w:rsid w:val="0039307C"/>
    <w:rsid w:val="00393E25"/>
    <w:rsid w:val="003948D5"/>
    <w:rsid w:val="00395E05"/>
    <w:rsid w:val="0039601A"/>
    <w:rsid w:val="00396832"/>
    <w:rsid w:val="003979C7"/>
    <w:rsid w:val="003A0CA7"/>
    <w:rsid w:val="003A0DA1"/>
    <w:rsid w:val="003A149A"/>
    <w:rsid w:val="003A1875"/>
    <w:rsid w:val="003A2018"/>
    <w:rsid w:val="003A29EA"/>
    <w:rsid w:val="003A2A9F"/>
    <w:rsid w:val="003A3524"/>
    <w:rsid w:val="003A459B"/>
    <w:rsid w:val="003A5BF3"/>
    <w:rsid w:val="003A5C21"/>
    <w:rsid w:val="003A7D4B"/>
    <w:rsid w:val="003B0A0A"/>
    <w:rsid w:val="003B0B2E"/>
    <w:rsid w:val="003B0C99"/>
    <w:rsid w:val="003B18A9"/>
    <w:rsid w:val="003B28AE"/>
    <w:rsid w:val="003B2936"/>
    <w:rsid w:val="003B2FF0"/>
    <w:rsid w:val="003B3313"/>
    <w:rsid w:val="003B38D9"/>
    <w:rsid w:val="003B454E"/>
    <w:rsid w:val="003B4884"/>
    <w:rsid w:val="003B4E23"/>
    <w:rsid w:val="003B7DC4"/>
    <w:rsid w:val="003C00FF"/>
    <w:rsid w:val="003C04B3"/>
    <w:rsid w:val="003C0BD1"/>
    <w:rsid w:val="003C1223"/>
    <w:rsid w:val="003C2055"/>
    <w:rsid w:val="003C29FE"/>
    <w:rsid w:val="003C2A94"/>
    <w:rsid w:val="003C3B1D"/>
    <w:rsid w:val="003C432A"/>
    <w:rsid w:val="003C45EA"/>
    <w:rsid w:val="003C4748"/>
    <w:rsid w:val="003C52ED"/>
    <w:rsid w:val="003C5479"/>
    <w:rsid w:val="003C62A3"/>
    <w:rsid w:val="003C6410"/>
    <w:rsid w:val="003C6801"/>
    <w:rsid w:val="003C6EC0"/>
    <w:rsid w:val="003C7435"/>
    <w:rsid w:val="003C79CE"/>
    <w:rsid w:val="003C7E3F"/>
    <w:rsid w:val="003D03FC"/>
    <w:rsid w:val="003D2946"/>
    <w:rsid w:val="003D2A0D"/>
    <w:rsid w:val="003D4196"/>
    <w:rsid w:val="003D4EF3"/>
    <w:rsid w:val="003D6228"/>
    <w:rsid w:val="003D62B6"/>
    <w:rsid w:val="003D6F89"/>
    <w:rsid w:val="003E0048"/>
    <w:rsid w:val="003E084E"/>
    <w:rsid w:val="003E0A2C"/>
    <w:rsid w:val="003E289C"/>
    <w:rsid w:val="003E3692"/>
    <w:rsid w:val="003E3AAB"/>
    <w:rsid w:val="003E4263"/>
    <w:rsid w:val="003E54FD"/>
    <w:rsid w:val="003E562E"/>
    <w:rsid w:val="003E574D"/>
    <w:rsid w:val="003E5A1E"/>
    <w:rsid w:val="003E5F82"/>
    <w:rsid w:val="003E6265"/>
    <w:rsid w:val="003E6A49"/>
    <w:rsid w:val="003E785D"/>
    <w:rsid w:val="003F04D6"/>
    <w:rsid w:val="003F107B"/>
    <w:rsid w:val="003F16CA"/>
    <w:rsid w:val="003F23C6"/>
    <w:rsid w:val="003F29DF"/>
    <w:rsid w:val="003F2E1C"/>
    <w:rsid w:val="003F3BA9"/>
    <w:rsid w:val="003F3DA9"/>
    <w:rsid w:val="003F42BA"/>
    <w:rsid w:val="003F46F2"/>
    <w:rsid w:val="003F5472"/>
    <w:rsid w:val="003F5833"/>
    <w:rsid w:val="003F58FA"/>
    <w:rsid w:val="003F5A3D"/>
    <w:rsid w:val="003F672C"/>
    <w:rsid w:val="003F7389"/>
    <w:rsid w:val="003F77B6"/>
    <w:rsid w:val="004014FC"/>
    <w:rsid w:val="004026C5"/>
    <w:rsid w:val="00403516"/>
    <w:rsid w:val="00403FEC"/>
    <w:rsid w:val="0040407A"/>
    <w:rsid w:val="00404182"/>
    <w:rsid w:val="004045F3"/>
    <w:rsid w:val="00404D38"/>
    <w:rsid w:val="00404D44"/>
    <w:rsid w:val="00405050"/>
    <w:rsid w:val="004059DA"/>
    <w:rsid w:val="00405F45"/>
    <w:rsid w:val="00406506"/>
    <w:rsid w:val="00406E19"/>
    <w:rsid w:val="0040720F"/>
    <w:rsid w:val="00407612"/>
    <w:rsid w:val="004076EC"/>
    <w:rsid w:val="00407F44"/>
    <w:rsid w:val="00410711"/>
    <w:rsid w:val="00411154"/>
    <w:rsid w:val="00411C9F"/>
    <w:rsid w:val="00412182"/>
    <w:rsid w:val="00412FE3"/>
    <w:rsid w:val="00413322"/>
    <w:rsid w:val="00413FA4"/>
    <w:rsid w:val="00414A6B"/>
    <w:rsid w:val="00415A3D"/>
    <w:rsid w:val="00415DF2"/>
    <w:rsid w:val="00415EBA"/>
    <w:rsid w:val="004162E7"/>
    <w:rsid w:val="004168DA"/>
    <w:rsid w:val="00416EAF"/>
    <w:rsid w:val="00417B92"/>
    <w:rsid w:val="00420B1E"/>
    <w:rsid w:val="00420C94"/>
    <w:rsid w:val="004213F5"/>
    <w:rsid w:val="00421D7D"/>
    <w:rsid w:val="00421F7E"/>
    <w:rsid w:val="004226C0"/>
    <w:rsid w:val="004227AC"/>
    <w:rsid w:val="00423BC7"/>
    <w:rsid w:val="0042467A"/>
    <w:rsid w:val="004256D5"/>
    <w:rsid w:val="00425F86"/>
    <w:rsid w:val="00427569"/>
    <w:rsid w:val="00427D18"/>
    <w:rsid w:val="00431A0D"/>
    <w:rsid w:val="00431A40"/>
    <w:rsid w:val="00431C94"/>
    <w:rsid w:val="0043298C"/>
    <w:rsid w:val="0043376E"/>
    <w:rsid w:val="00433BF9"/>
    <w:rsid w:val="0043455D"/>
    <w:rsid w:val="004350BC"/>
    <w:rsid w:val="00435312"/>
    <w:rsid w:val="00435FFF"/>
    <w:rsid w:val="0044019C"/>
    <w:rsid w:val="00441299"/>
    <w:rsid w:val="00442D09"/>
    <w:rsid w:val="00443B44"/>
    <w:rsid w:val="00443B8F"/>
    <w:rsid w:val="00444810"/>
    <w:rsid w:val="004448B6"/>
    <w:rsid w:val="00444C0D"/>
    <w:rsid w:val="00444C18"/>
    <w:rsid w:val="00444E92"/>
    <w:rsid w:val="00445129"/>
    <w:rsid w:val="0044553A"/>
    <w:rsid w:val="004457C2"/>
    <w:rsid w:val="00445E15"/>
    <w:rsid w:val="0044628C"/>
    <w:rsid w:val="00447708"/>
    <w:rsid w:val="00447A3E"/>
    <w:rsid w:val="00450363"/>
    <w:rsid w:val="004510C8"/>
    <w:rsid w:val="004511CE"/>
    <w:rsid w:val="00451353"/>
    <w:rsid w:val="00451B04"/>
    <w:rsid w:val="00451B75"/>
    <w:rsid w:val="00451C53"/>
    <w:rsid w:val="00452406"/>
    <w:rsid w:val="0045349A"/>
    <w:rsid w:val="00453756"/>
    <w:rsid w:val="00453982"/>
    <w:rsid w:val="0045469F"/>
    <w:rsid w:val="0045506F"/>
    <w:rsid w:val="00455AF4"/>
    <w:rsid w:val="00456368"/>
    <w:rsid w:val="00456762"/>
    <w:rsid w:val="00456DD6"/>
    <w:rsid w:val="004606D6"/>
    <w:rsid w:val="00461F62"/>
    <w:rsid w:val="004621BE"/>
    <w:rsid w:val="00462A81"/>
    <w:rsid w:val="00462A8A"/>
    <w:rsid w:val="0046311F"/>
    <w:rsid w:val="004633C3"/>
    <w:rsid w:val="00464731"/>
    <w:rsid w:val="00465035"/>
    <w:rsid w:val="004655F6"/>
    <w:rsid w:val="00466C29"/>
    <w:rsid w:val="00466D9F"/>
    <w:rsid w:val="0046740D"/>
    <w:rsid w:val="00467997"/>
    <w:rsid w:val="00467B69"/>
    <w:rsid w:val="00471DF9"/>
    <w:rsid w:val="0047203D"/>
    <w:rsid w:val="00473006"/>
    <w:rsid w:val="00474EF8"/>
    <w:rsid w:val="00475456"/>
    <w:rsid w:val="00476585"/>
    <w:rsid w:val="0047681A"/>
    <w:rsid w:val="00476877"/>
    <w:rsid w:val="00476A55"/>
    <w:rsid w:val="004802D0"/>
    <w:rsid w:val="004805CF"/>
    <w:rsid w:val="00481735"/>
    <w:rsid w:val="00481AAB"/>
    <w:rsid w:val="00481AE6"/>
    <w:rsid w:val="00482E40"/>
    <w:rsid w:val="0048306A"/>
    <w:rsid w:val="00483088"/>
    <w:rsid w:val="0048333A"/>
    <w:rsid w:val="00483377"/>
    <w:rsid w:val="00483C5A"/>
    <w:rsid w:val="00485262"/>
    <w:rsid w:val="00485E40"/>
    <w:rsid w:val="00487717"/>
    <w:rsid w:val="00487AAE"/>
    <w:rsid w:val="004904DF"/>
    <w:rsid w:val="004906EC"/>
    <w:rsid w:val="004921B6"/>
    <w:rsid w:val="00492D1E"/>
    <w:rsid w:val="00493CEA"/>
    <w:rsid w:val="00493EBC"/>
    <w:rsid w:val="0049459F"/>
    <w:rsid w:val="00495B2F"/>
    <w:rsid w:val="00496039"/>
    <w:rsid w:val="00496186"/>
    <w:rsid w:val="004962C8"/>
    <w:rsid w:val="0049670B"/>
    <w:rsid w:val="00496B08"/>
    <w:rsid w:val="00496C23"/>
    <w:rsid w:val="004A0260"/>
    <w:rsid w:val="004A1CE4"/>
    <w:rsid w:val="004A27F1"/>
    <w:rsid w:val="004A31C5"/>
    <w:rsid w:val="004A3414"/>
    <w:rsid w:val="004A357D"/>
    <w:rsid w:val="004A440A"/>
    <w:rsid w:val="004A5043"/>
    <w:rsid w:val="004A5C18"/>
    <w:rsid w:val="004A71C7"/>
    <w:rsid w:val="004B0E5F"/>
    <w:rsid w:val="004B1592"/>
    <w:rsid w:val="004B1B7F"/>
    <w:rsid w:val="004B25F7"/>
    <w:rsid w:val="004B2ED9"/>
    <w:rsid w:val="004B3182"/>
    <w:rsid w:val="004B3300"/>
    <w:rsid w:val="004B3487"/>
    <w:rsid w:val="004B3658"/>
    <w:rsid w:val="004B3E2F"/>
    <w:rsid w:val="004B467D"/>
    <w:rsid w:val="004B49CA"/>
    <w:rsid w:val="004B5313"/>
    <w:rsid w:val="004B56EA"/>
    <w:rsid w:val="004B6F04"/>
    <w:rsid w:val="004B711B"/>
    <w:rsid w:val="004B784B"/>
    <w:rsid w:val="004C0777"/>
    <w:rsid w:val="004C0F53"/>
    <w:rsid w:val="004C199D"/>
    <w:rsid w:val="004C19F8"/>
    <w:rsid w:val="004C21FF"/>
    <w:rsid w:val="004C5D99"/>
    <w:rsid w:val="004C5F43"/>
    <w:rsid w:val="004C623A"/>
    <w:rsid w:val="004D0499"/>
    <w:rsid w:val="004D0A04"/>
    <w:rsid w:val="004D209A"/>
    <w:rsid w:val="004D2B12"/>
    <w:rsid w:val="004D3F47"/>
    <w:rsid w:val="004D453D"/>
    <w:rsid w:val="004D4557"/>
    <w:rsid w:val="004D4A28"/>
    <w:rsid w:val="004D4E95"/>
    <w:rsid w:val="004D7596"/>
    <w:rsid w:val="004E03C1"/>
    <w:rsid w:val="004E0A4D"/>
    <w:rsid w:val="004E1713"/>
    <w:rsid w:val="004E2A2C"/>
    <w:rsid w:val="004E3973"/>
    <w:rsid w:val="004E457B"/>
    <w:rsid w:val="004E4DA3"/>
    <w:rsid w:val="004E5414"/>
    <w:rsid w:val="004E58AF"/>
    <w:rsid w:val="004E658B"/>
    <w:rsid w:val="004E728A"/>
    <w:rsid w:val="004E73B7"/>
    <w:rsid w:val="004E7C65"/>
    <w:rsid w:val="004F0FB4"/>
    <w:rsid w:val="004F1031"/>
    <w:rsid w:val="004F33A1"/>
    <w:rsid w:val="004F3689"/>
    <w:rsid w:val="004F3A55"/>
    <w:rsid w:val="004F3A7C"/>
    <w:rsid w:val="004F54A7"/>
    <w:rsid w:val="004F5E04"/>
    <w:rsid w:val="004F5EB2"/>
    <w:rsid w:val="004F664D"/>
    <w:rsid w:val="004F7634"/>
    <w:rsid w:val="00500311"/>
    <w:rsid w:val="00500CFA"/>
    <w:rsid w:val="0050161C"/>
    <w:rsid w:val="00501D72"/>
    <w:rsid w:val="005025E5"/>
    <w:rsid w:val="00502BA3"/>
    <w:rsid w:val="00503148"/>
    <w:rsid w:val="00503812"/>
    <w:rsid w:val="00503DC2"/>
    <w:rsid w:val="00503F24"/>
    <w:rsid w:val="005063E8"/>
    <w:rsid w:val="00506447"/>
    <w:rsid w:val="005069EF"/>
    <w:rsid w:val="00506CA5"/>
    <w:rsid w:val="00507623"/>
    <w:rsid w:val="005108D0"/>
    <w:rsid w:val="00510BA6"/>
    <w:rsid w:val="00511494"/>
    <w:rsid w:val="0051195A"/>
    <w:rsid w:val="00512031"/>
    <w:rsid w:val="00512288"/>
    <w:rsid w:val="005136AF"/>
    <w:rsid w:val="00514039"/>
    <w:rsid w:val="00514B3A"/>
    <w:rsid w:val="005152D9"/>
    <w:rsid w:val="005156CF"/>
    <w:rsid w:val="005164EE"/>
    <w:rsid w:val="00517554"/>
    <w:rsid w:val="005175F2"/>
    <w:rsid w:val="00517891"/>
    <w:rsid w:val="00520BF2"/>
    <w:rsid w:val="00521428"/>
    <w:rsid w:val="005215AB"/>
    <w:rsid w:val="00522041"/>
    <w:rsid w:val="0052220F"/>
    <w:rsid w:val="00523758"/>
    <w:rsid w:val="005238F4"/>
    <w:rsid w:val="00523C23"/>
    <w:rsid w:val="00524875"/>
    <w:rsid w:val="00524913"/>
    <w:rsid w:val="00525694"/>
    <w:rsid w:val="00525B3F"/>
    <w:rsid w:val="00526E89"/>
    <w:rsid w:val="005279C0"/>
    <w:rsid w:val="00527B22"/>
    <w:rsid w:val="00530203"/>
    <w:rsid w:val="00530AE8"/>
    <w:rsid w:val="005311B4"/>
    <w:rsid w:val="00532C20"/>
    <w:rsid w:val="00533CC7"/>
    <w:rsid w:val="005341F9"/>
    <w:rsid w:val="0053470D"/>
    <w:rsid w:val="005347EE"/>
    <w:rsid w:val="005355C4"/>
    <w:rsid w:val="00536A94"/>
    <w:rsid w:val="00536F04"/>
    <w:rsid w:val="00537249"/>
    <w:rsid w:val="00540618"/>
    <w:rsid w:val="005411E0"/>
    <w:rsid w:val="005418B8"/>
    <w:rsid w:val="00542532"/>
    <w:rsid w:val="00542706"/>
    <w:rsid w:val="0054367D"/>
    <w:rsid w:val="0054480C"/>
    <w:rsid w:val="00544CF7"/>
    <w:rsid w:val="0054500D"/>
    <w:rsid w:val="005450BD"/>
    <w:rsid w:val="0054578F"/>
    <w:rsid w:val="0054662B"/>
    <w:rsid w:val="00546906"/>
    <w:rsid w:val="00552013"/>
    <w:rsid w:val="0055213E"/>
    <w:rsid w:val="0055269B"/>
    <w:rsid w:val="00552B0B"/>
    <w:rsid w:val="00552C45"/>
    <w:rsid w:val="00552FA2"/>
    <w:rsid w:val="00553AFC"/>
    <w:rsid w:val="0055473A"/>
    <w:rsid w:val="005549F6"/>
    <w:rsid w:val="00554AFD"/>
    <w:rsid w:val="00555CD3"/>
    <w:rsid w:val="00555DCB"/>
    <w:rsid w:val="0055632A"/>
    <w:rsid w:val="005573CC"/>
    <w:rsid w:val="00557E34"/>
    <w:rsid w:val="00562B4C"/>
    <w:rsid w:val="00563AEA"/>
    <w:rsid w:val="00564BA8"/>
    <w:rsid w:val="00564E6B"/>
    <w:rsid w:val="00564F21"/>
    <w:rsid w:val="005652DD"/>
    <w:rsid w:val="00565776"/>
    <w:rsid w:val="00565C3C"/>
    <w:rsid w:val="00565F30"/>
    <w:rsid w:val="005662CB"/>
    <w:rsid w:val="005663CD"/>
    <w:rsid w:val="00566D69"/>
    <w:rsid w:val="00573353"/>
    <w:rsid w:val="00573817"/>
    <w:rsid w:val="00573C94"/>
    <w:rsid w:val="005745C3"/>
    <w:rsid w:val="00574CCD"/>
    <w:rsid w:val="00574F90"/>
    <w:rsid w:val="0057537E"/>
    <w:rsid w:val="00575431"/>
    <w:rsid w:val="00575785"/>
    <w:rsid w:val="00576099"/>
    <w:rsid w:val="00576906"/>
    <w:rsid w:val="00577DA0"/>
    <w:rsid w:val="0058011D"/>
    <w:rsid w:val="005802E8"/>
    <w:rsid w:val="00580C34"/>
    <w:rsid w:val="00582989"/>
    <w:rsid w:val="00582C16"/>
    <w:rsid w:val="0058383E"/>
    <w:rsid w:val="00583E08"/>
    <w:rsid w:val="00584107"/>
    <w:rsid w:val="005847D3"/>
    <w:rsid w:val="0058487F"/>
    <w:rsid w:val="00585820"/>
    <w:rsid w:val="00585BC8"/>
    <w:rsid w:val="00585D37"/>
    <w:rsid w:val="00586415"/>
    <w:rsid w:val="00586F53"/>
    <w:rsid w:val="00590987"/>
    <w:rsid w:val="00590D52"/>
    <w:rsid w:val="00590F8D"/>
    <w:rsid w:val="00591DAE"/>
    <w:rsid w:val="00591E83"/>
    <w:rsid w:val="005921F2"/>
    <w:rsid w:val="005927DC"/>
    <w:rsid w:val="005937AF"/>
    <w:rsid w:val="00593CB7"/>
    <w:rsid w:val="0059414A"/>
    <w:rsid w:val="00594228"/>
    <w:rsid w:val="00594690"/>
    <w:rsid w:val="00594706"/>
    <w:rsid w:val="00594B24"/>
    <w:rsid w:val="005950E0"/>
    <w:rsid w:val="0059635A"/>
    <w:rsid w:val="005963B1"/>
    <w:rsid w:val="00597B97"/>
    <w:rsid w:val="005A1657"/>
    <w:rsid w:val="005A288F"/>
    <w:rsid w:val="005A3BE7"/>
    <w:rsid w:val="005A40BF"/>
    <w:rsid w:val="005A60DE"/>
    <w:rsid w:val="005A64D9"/>
    <w:rsid w:val="005A798E"/>
    <w:rsid w:val="005B02A8"/>
    <w:rsid w:val="005B02D9"/>
    <w:rsid w:val="005B1926"/>
    <w:rsid w:val="005B2891"/>
    <w:rsid w:val="005B3BF3"/>
    <w:rsid w:val="005B42B8"/>
    <w:rsid w:val="005B4F65"/>
    <w:rsid w:val="005B509C"/>
    <w:rsid w:val="005B50A5"/>
    <w:rsid w:val="005B60FE"/>
    <w:rsid w:val="005B6522"/>
    <w:rsid w:val="005C09C5"/>
    <w:rsid w:val="005C1995"/>
    <w:rsid w:val="005C22FF"/>
    <w:rsid w:val="005C2880"/>
    <w:rsid w:val="005C313D"/>
    <w:rsid w:val="005C4036"/>
    <w:rsid w:val="005C5A92"/>
    <w:rsid w:val="005C64AF"/>
    <w:rsid w:val="005C6863"/>
    <w:rsid w:val="005C7812"/>
    <w:rsid w:val="005C7B77"/>
    <w:rsid w:val="005C7BE2"/>
    <w:rsid w:val="005C7CBB"/>
    <w:rsid w:val="005D0356"/>
    <w:rsid w:val="005D0A37"/>
    <w:rsid w:val="005D0D39"/>
    <w:rsid w:val="005D10DB"/>
    <w:rsid w:val="005D1A86"/>
    <w:rsid w:val="005D1E0F"/>
    <w:rsid w:val="005D3E8D"/>
    <w:rsid w:val="005D3F48"/>
    <w:rsid w:val="005D5030"/>
    <w:rsid w:val="005D5B15"/>
    <w:rsid w:val="005D6BB5"/>
    <w:rsid w:val="005D6D17"/>
    <w:rsid w:val="005E08F4"/>
    <w:rsid w:val="005E0B41"/>
    <w:rsid w:val="005E0D23"/>
    <w:rsid w:val="005E0E0A"/>
    <w:rsid w:val="005E21F8"/>
    <w:rsid w:val="005E21FA"/>
    <w:rsid w:val="005E2B6A"/>
    <w:rsid w:val="005E3E83"/>
    <w:rsid w:val="005E4679"/>
    <w:rsid w:val="005E5770"/>
    <w:rsid w:val="005E5DFE"/>
    <w:rsid w:val="005E5E9F"/>
    <w:rsid w:val="005E71CE"/>
    <w:rsid w:val="005E7B95"/>
    <w:rsid w:val="005F04C9"/>
    <w:rsid w:val="005F0D98"/>
    <w:rsid w:val="005F2911"/>
    <w:rsid w:val="005F3AAF"/>
    <w:rsid w:val="005F3D82"/>
    <w:rsid w:val="005F571F"/>
    <w:rsid w:val="005F5882"/>
    <w:rsid w:val="005F5C29"/>
    <w:rsid w:val="005F6162"/>
    <w:rsid w:val="005F61AC"/>
    <w:rsid w:val="0060000F"/>
    <w:rsid w:val="00602B0F"/>
    <w:rsid w:val="0060380D"/>
    <w:rsid w:val="0060613D"/>
    <w:rsid w:val="00606963"/>
    <w:rsid w:val="00606A9F"/>
    <w:rsid w:val="006077EE"/>
    <w:rsid w:val="00610415"/>
    <w:rsid w:val="00610782"/>
    <w:rsid w:val="00610D68"/>
    <w:rsid w:val="00612244"/>
    <w:rsid w:val="006128ED"/>
    <w:rsid w:val="00612E18"/>
    <w:rsid w:val="00613358"/>
    <w:rsid w:val="00613586"/>
    <w:rsid w:val="00613D10"/>
    <w:rsid w:val="0061429B"/>
    <w:rsid w:val="00614792"/>
    <w:rsid w:val="00616A09"/>
    <w:rsid w:val="00616BDC"/>
    <w:rsid w:val="006170E9"/>
    <w:rsid w:val="0062010B"/>
    <w:rsid w:val="00620FE6"/>
    <w:rsid w:val="00621AFA"/>
    <w:rsid w:val="0062222F"/>
    <w:rsid w:val="0062328B"/>
    <w:rsid w:val="006234C0"/>
    <w:rsid w:val="006250A2"/>
    <w:rsid w:val="00626459"/>
    <w:rsid w:val="00627407"/>
    <w:rsid w:val="00627B53"/>
    <w:rsid w:val="00630A34"/>
    <w:rsid w:val="00630D7B"/>
    <w:rsid w:val="0063103E"/>
    <w:rsid w:val="006311A0"/>
    <w:rsid w:val="00631971"/>
    <w:rsid w:val="00631AD6"/>
    <w:rsid w:val="00631F2A"/>
    <w:rsid w:val="006320C1"/>
    <w:rsid w:val="00633BCC"/>
    <w:rsid w:val="00633C1B"/>
    <w:rsid w:val="00634755"/>
    <w:rsid w:val="00634EAD"/>
    <w:rsid w:val="006370A6"/>
    <w:rsid w:val="006374F6"/>
    <w:rsid w:val="00637AD2"/>
    <w:rsid w:val="00640357"/>
    <w:rsid w:val="00640D79"/>
    <w:rsid w:val="00641351"/>
    <w:rsid w:val="0064185F"/>
    <w:rsid w:val="00642006"/>
    <w:rsid w:val="00643169"/>
    <w:rsid w:val="00643FFD"/>
    <w:rsid w:val="00644145"/>
    <w:rsid w:val="00644F65"/>
    <w:rsid w:val="0064510C"/>
    <w:rsid w:val="0064546A"/>
    <w:rsid w:val="006459BA"/>
    <w:rsid w:val="00645CAE"/>
    <w:rsid w:val="006463F5"/>
    <w:rsid w:val="0064670C"/>
    <w:rsid w:val="00646816"/>
    <w:rsid w:val="006470DE"/>
    <w:rsid w:val="006529C9"/>
    <w:rsid w:val="00653112"/>
    <w:rsid w:val="00653EFA"/>
    <w:rsid w:val="006547CB"/>
    <w:rsid w:val="00655BC1"/>
    <w:rsid w:val="006561CC"/>
    <w:rsid w:val="00656744"/>
    <w:rsid w:val="00656AAC"/>
    <w:rsid w:val="00657599"/>
    <w:rsid w:val="00657EB2"/>
    <w:rsid w:val="00660AFA"/>
    <w:rsid w:val="00663C29"/>
    <w:rsid w:val="006640C7"/>
    <w:rsid w:val="00665040"/>
    <w:rsid w:val="00665726"/>
    <w:rsid w:val="0066645B"/>
    <w:rsid w:val="00666726"/>
    <w:rsid w:val="0067031A"/>
    <w:rsid w:val="006709EE"/>
    <w:rsid w:val="00670B25"/>
    <w:rsid w:val="006719D5"/>
    <w:rsid w:val="00671DE0"/>
    <w:rsid w:val="0067248C"/>
    <w:rsid w:val="00672FC1"/>
    <w:rsid w:val="006741E0"/>
    <w:rsid w:val="00674C89"/>
    <w:rsid w:val="00675CF0"/>
    <w:rsid w:val="00676DFB"/>
    <w:rsid w:val="0067735C"/>
    <w:rsid w:val="006779CE"/>
    <w:rsid w:val="00677A0B"/>
    <w:rsid w:val="00677B9C"/>
    <w:rsid w:val="00677DDB"/>
    <w:rsid w:val="00681694"/>
    <w:rsid w:val="006817F0"/>
    <w:rsid w:val="006832DD"/>
    <w:rsid w:val="00684959"/>
    <w:rsid w:val="006851AF"/>
    <w:rsid w:val="00685C5E"/>
    <w:rsid w:val="00685F9D"/>
    <w:rsid w:val="00686E14"/>
    <w:rsid w:val="00690CF9"/>
    <w:rsid w:val="006910A6"/>
    <w:rsid w:val="006913AE"/>
    <w:rsid w:val="00692FAF"/>
    <w:rsid w:val="0069317D"/>
    <w:rsid w:val="0069336F"/>
    <w:rsid w:val="00693F57"/>
    <w:rsid w:val="00694208"/>
    <w:rsid w:val="00694B80"/>
    <w:rsid w:val="00694BB3"/>
    <w:rsid w:val="00694D11"/>
    <w:rsid w:val="00694E9A"/>
    <w:rsid w:val="0069517C"/>
    <w:rsid w:val="006953D8"/>
    <w:rsid w:val="006962D2"/>
    <w:rsid w:val="006974A9"/>
    <w:rsid w:val="006A0322"/>
    <w:rsid w:val="006A0B4E"/>
    <w:rsid w:val="006A14BE"/>
    <w:rsid w:val="006A16CC"/>
    <w:rsid w:val="006A184F"/>
    <w:rsid w:val="006A1EAF"/>
    <w:rsid w:val="006A1FD4"/>
    <w:rsid w:val="006A2566"/>
    <w:rsid w:val="006A2727"/>
    <w:rsid w:val="006A30A4"/>
    <w:rsid w:val="006A3AAD"/>
    <w:rsid w:val="006A3F22"/>
    <w:rsid w:val="006A51E6"/>
    <w:rsid w:val="006A582E"/>
    <w:rsid w:val="006A5B80"/>
    <w:rsid w:val="006A713F"/>
    <w:rsid w:val="006A78C1"/>
    <w:rsid w:val="006A7CD5"/>
    <w:rsid w:val="006B0E6A"/>
    <w:rsid w:val="006B1D0D"/>
    <w:rsid w:val="006B3867"/>
    <w:rsid w:val="006B4451"/>
    <w:rsid w:val="006B4D30"/>
    <w:rsid w:val="006B52B8"/>
    <w:rsid w:val="006B6806"/>
    <w:rsid w:val="006B683E"/>
    <w:rsid w:val="006B7862"/>
    <w:rsid w:val="006C0736"/>
    <w:rsid w:val="006C1DF9"/>
    <w:rsid w:val="006C1EA8"/>
    <w:rsid w:val="006C1F3A"/>
    <w:rsid w:val="006C351C"/>
    <w:rsid w:val="006C35B6"/>
    <w:rsid w:val="006C4456"/>
    <w:rsid w:val="006C45D7"/>
    <w:rsid w:val="006C46A2"/>
    <w:rsid w:val="006C5B50"/>
    <w:rsid w:val="006C7535"/>
    <w:rsid w:val="006C7727"/>
    <w:rsid w:val="006D1D5B"/>
    <w:rsid w:val="006D2577"/>
    <w:rsid w:val="006D2637"/>
    <w:rsid w:val="006D2B5F"/>
    <w:rsid w:val="006D51D2"/>
    <w:rsid w:val="006D58C2"/>
    <w:rsid w:val="006D58DB"/>
    <w:rsid w:val="006D594C"/>
    <w:rsid w:val="006D705F"/>
    <w:rsid w:val="006E0764"/>
    <w:rsid w:val="006E0ECF"/>
    <w:rsid w:val="006E20A4"/>
    <w:rsid w:val="006E2976"/>
    <w:rsid w:val="006E2BC6"/>
    <w:rsid w:val="006E4644"/>
    <w:rsid w:val="006E4705"/>
    <w:rsid w:val="006E4D06"/>
    <w:rsid w:val="006E4F73"/>
    <w:rsid w:val="006E5728"/>
    <w:rsid w:val="006E5A1D"/>
    <w:rsid w:val="006E5C60"/>
    <w:rsid w:val="006E6B1B"/>
    <w:rsid w:val="006E7049"/>
    <w:rsid w:val="006E75CE"/>
    <w:rsid w:val="006E79BC"/>
    <w:rsid w:val="006F06B5"/>
    <w:rsid w:val="006F07FE"/>
    <w:rsid w:val="006F1D65"/>
    <w:rsid w:val="006F2263"/>
    <w:rsid w:val="006F2B41"/>
    <w:rsid w:val="006F2DD0"/>
    <w:rsid w:val="006F3A5D"/>
    <w:rsid w:val="006F40D0"/>
    <w:rsid w:val="006F4870"/>
    <w:rsid w:val="006F5590"/>
    <w:rsid w:val="006F55AF"/>
    <w:rsid w:val="006F6577"/>
    <w:rsid w:val="006F6D6F"/>
    <w:rsid w:val="006F780A"/>
    <w:rsid w:val="006F7AEC"/>
    <w:rsid w:val="0070003C"/>
    <w:rsid w:val="00700B3E"/>
    <w:rsid w:val="00702328"/>
    <w:rsid w:val="00702D19"/>
    <w:rsid w:val="00703682"/>
    <w:rsid w:val="00704802"/>
    <w:rsid w:val="00704DCB"/>
    <w:rsid w:val="00704FA6"/>
    <w:rsid w:val="007053C2"/>
    <w:rsid w:val="007057FB"/>
    <w:rsid w:val="00705AE4"/>
    <w:rsid w:val="0070687F"/>
    <w:rsid w:val="00707C1E"/>
    <w:rsid w:val="007102DF"/>
    <w:rsid w:val="00710F74"/>
    <w:rsid w:val="00711327"/>
    <w:rsid w:val="00711538"/>
    <w:rsid w:val="00711FB6"/>
    <w:rsid w:val="007126A6"/>
    <w:rsid w:val="007126B4"/>
    <w:rsid w:val="007139FE"/>
    <w:rsid w:val="00713CEF"/>
    <w:rsid w:val="00715AC7"/>
    <w:rsid w:val="0071699C"/>
    <w:rsid w:val="00716A91"/>
    <w:rsid w:val="0071732F"/>
    <w:rsid w:val="0071763F"/>
    <w:rsid w:val="00720932"/>
    <w:rsid w:val="0072186A"/>
    <w:rsid w:val="00721B5A"/>
    <w:rsid w:val="00721B90"/>
    <w:rsid w:val="007228B7"/>
    <w:rsid w:val="00722A97"/>
    <w:rsid w:val="00722DE7"/>
    <w:rsid w:val="00723677"/>
    <w:rsid w:val="00723906"/>
    <w:rsid w:val="00723CFE"/>
    <w:rsid w:val="00723DBE"/>
    <w:rsid w:val="00724322"/>
    <w:rsid w:val="007243A9"/>
    <w:rsid w:val="00725B84"/>
    <w:rsid w:val="00725BA5"/>
    <w:rsid w:val="00730092"/>
    <w:rsid w:val="00730324"/>
    <w:rsid w:val="00730A80"/>
    <w:rsid w:val="00731F7C"/>
    <w:rsid w:val="00732222"/>
    <w:rsid w:val="00732FE3"/>
    <w:rsid w:val="007330F7"/>
    <w:rsid w:val="00733ECD"/>
    <w:rsid w:val="00735210"/>
    <w:rsid w:val="00736C3D"/>
    <w:rsid w:val="00736D7B"/>
    <w:rsid w:val="00741521"/>
    <w:rsid w:val="00741C83"/>
    <w:rsid w:val="00741F17"/>
    <w:rsid w:val="00742418"/>
    <w:rsid w:val="00743720"/>
    <w:rsid w:val="00743740"/>
    <w:rsid w:val="00743E40"/>
    <w:rsid w:val="00744A79"/>
    <w:rsid w:val="007464BA"/>
    <w:rsid w:val="0074682E"/>
    <w:rsid w:val="00747390"/>
    <w:rsid w:val="007476F3"/>
    <w:rsid w:val="00750647"/>
    <w:rsid w:val="0075072E"/>
    <w:rsid w:val="007507B0"/>
    <w:rsid w:val="00751006"/>
    <w:rsid w:val="007527D1"/>
    <w:rsid w:val="00752963"/>
    <w:rsid w:val="00752F6F"/>
    <w:rsid w:val="00754396"/>
    <w:rsid w:val="007547E4"/>
    <w:rsid w:val="00754E67"/>
    <w:rsid w:val="0075528A"/>
    <w:rsid w:val="00755F44"/>
    <w:rsid w:val="007560F6"/>
    <w:rsid w:val="007569EE"/>
    <w:rsid w:val="00756F23"/>
    <w:rsid w:val="0076143E"/>
    <w:rsid w:val="0076198C"/>
    <w:rsid w:val="007619A0"/>
    <w:rsid w:val="007620E1"/>
    <w:rsid w:val="007623C8"/>
    <w:rsid w:val="00762848"/>
    <w:rsid w:val="007632D2"/>
    <w:rsid w:val="007641AE"/>
    <w:rsid w:val="00764221"/>
    <w:rsid w:val="00765334"/>
    <w:rsid w:val="00765A21"/>
    <w:rsid w:val="00767AE1"/>
    <w:rsid w:val="00770B16"/>
    <w:rsid w:val="0077120C"/>
    <w:rsid w:val="007727C5"/>
    <w:rsid w:val="00772A8D"/>
    <w:rsid w:val="00773233"/>
    <w:rsid w:val="00773E48"/>
    <w:rsid w:val="00773EA7"/>
    <w:rsid w:val="00774487"/>
    <w:rsid w:val="007745D7"/>
    <w:rsid w:val="007749FB"/>
    <w:rsid w:val="00776686"/>
    <w:rsid w:val="00776DBE"/>
    <w:rsid w:val="00776FAB"/>
    <w:rsid w:val="00777534"/>
    <w:rsid w:val="00777AB6"/>
    <w:rsid w:val="00780303"/>
    <w:rsid w:val="007812D0"/>
    <w:rsid w:val="007819D1"/>
    <w:rsid w:val="00781B49"/>
    <w:rsid w:val="007824BF"/>
    <w:rsid w:val="00782EEF"/>
    <w:rsid w:val="00782FCB"/>
    <w:rsid w:val="00783744"/>
    <w:rsid w:val="00784496"/>
    <w:rsid w:val="007852C6"/>
    <w:rsid w:val="00785979"/>
    <w:rsid w:val="00790BEF"/>
    <w:rsid w:val="007912C6"/>
    <w:rsid w:val="00792B42"/>
    <w:rsid w:val="00792D05"/>
    <w:rsid w:val="00794684"/>
    <w:rsid w:val="00794859"/>
    <w:rsid w:val="007954B0"/>
    <w:rsid w:val="0079570E"/>
    <w:rsid w:val="007966AD"/>
    <w:rsid w:val="0079697D"/>
    <w:rsid w:val="00797B45"/>
    <w:rsid w:val="00797E02"/>
    <w:rsid w:val="007A00C0"/>
    <w:rsid w:val="007A1A34"/>
    <w:rsid w:val="007A2083"/>
    <w:rsid w:val="007A261B"/>
    <w:rsid w:val="007A3377"/>
    <w:rsid w:val="007A4A34"/>
    <w:rsid w:val="007A5285"/>
    <w:rsid w:val="007A623B"/>
    <w:rsid w:val="007A7720"/>
    <w:rsid w:val="007A7A6A"/>
    <w:rsid w:val="007B02AA"/>
    <w:rsid w:val="007B04C0"/>
    <w:rsid w:val="007B055D"/>
    <w:rsid w:val="007B0FFE"/>
    <w:rsid w:val="007B11E1"/>
    <w:rsid w:val="007B1456"/>
    <w:rsid w:val="007B2992"/>
    <w:rsid w:val="007B2DB5"/>
    <w:rsid w:val="007B317A"/>
    <w:rsid w:val="007B42F0"/>
    <w:rsid w:val="007B4C37"/>
    <w:rsid w:val="007B4C78"/>
    <w:rsid w:val="007B5264"/>
    <w:rsid w:val="007B53D0"/>
    <w:rsid w:val="007B5548"/>
    <w:rsid w:val="007B712D"/>
    <w:rsid w:val="007B7978"/>
    <w:rsid w:val="007C0FC7"/>
    <w:rsid w:val="007C1ECB"/>
    <w:rsid w:val="007C2243"/>
    <w:rsid w:val="007C2550"/>
    <w:rsid w:val="007C270C"/>
    <w:rsid w:val="007C2FC8"/>
    <w:rsid w:val="007C3001"/>
    <w:rsid w:val="007C3A35"/>
    <w:rsid w:val="007C4B0B"/>
    <w:rsid w:val="007C6691"/>
    <w:rsid w:val="007C73DB"/>
    <w:rsid w:val="007D0D79"/>
    <w:rsid w:val="007D1036"/>
    <w:rsid w:val="007D1FBE"/>
    <w:rsid w:val="007D2410"/>
    <w:rsid w:val="007D2F5F"/>
    <w:rsid w:val="007D3A72"/>
    <w:rsid w:val="007D4584"/>
    <w:rsid w:val="007D4E38"/>
    <w:rsid w:val="007D51D9"/>
    <w:rsid w:val="007D584F"/>
    <w:rsid w:val="007D5E42"/>
    <w:rsid w:val="007D67CC"/>
    <w:rsid w:val="007D7EE4"/>
    <w:rsid w:val="007E0AB5"/>
    <w:rsid w:val="007E1011"/>
    <w:rsid w:val="007E10D0"/>
    <w:rsid w:val="007E1E36"/>
    <w:rsid w:val="007E2043"/>
    <w:rsid w:val="007E2BB8"/>
    <w:rsid w:val="007E4460"/>
    <w:rsid w:val="007E4B1C"/>
    <w:rsid w:val="007E4B7E"/>
    <w:rsid w:val="007E4F36"/>
    <w:rsid w:val="007E63AE"/>
    <w:rsid w:val="007E7081"/>
    <w:rsid w:val="007F0171"/>
    <w:rsid w:val="007F04FB"/>
    <w:rsid w:val="007F0572"/>
    <w:rsid w:val="007F2525"/>
    <w:rsid w:val="007F2E64"/>
    <w:rsid w:val="007F417D"/>
    <w:rsid w:val="007F47D4"/>
    <w:rsid w:val="007F4C10"/>
    <w:rsid w:val="007F4CEB"/>
    <w:rsid w:val="007F55A9"/>
    <w:rsid w:val="007F6E77"/>
    <w:rsid w:val="007F71FF"/>
    <w:rsid w:val="007F779A"/>
    <w:rsid w:val="007F77C9"/>
    <w:rsid w:val="007F78A2"/>
    <w:rsid w:val="008007BD"/>
    <w:rsid w:val="00800D92"/>
    <w:rsid w:val="0080150A"/>
    <w:rsid w:val="008020AE"/>
    <w:rsid w:val="00802C9E"/>
    <w:rsid w:val="00804D4A"/>
    <w:rsid w:val="0080503B"/>
    <w:rsid w:val="008051C1"/>
    <w:rsid w:val="00805399"/>
    <w:rsid w:val="00806792"/>
    <w:rsid w:val="008069F1"/>
    <w:rsid w:val="00807D87"/>
    <w:rsid w:val="00811162"/>
    <w:rsid w:val="00811623"/>
    <w:rsid w:val="00811C41"/>
    <w:rsid w:val="008124AE"/>
    <w:rsid w:val="00812952"/>
    <w:rsid w:val="00813958"/>
    <w:rsid w:val="0081497B"/>
    <w:rsid w:val="00814DF3"/>
    <w:rsid w:val="008151FF"/>
    <w:rsid w:val="00815A35"/>
    <w:rsid w:val="008164C1"/>
    <w:rsid w:val="00816EFF"/>
    <w:rsid w:val="00817B5C"/>
    <w:rsid w:val="00817C13"/>
    <w:rsid w:val="00820B09"/>
    <w:rsid w:val="00820CB7"/>
    <w:rsid w:val="00821A11"/>
    <w:rsid w:val="00821F52"/>
    <w:rsid w:val="008246E8"/>
    <w:rsid w:val="0082651B"/>
    <w:rsid w:val="00826C58"/>
    <w:rsid w:val="00827969"/>
    <w:rsid w:val="008305F3"/>
    <w:rsid w:val="00831247"/>
    <w:rsid w:val="00831AE4"/>
    <w:rsid w:val="00831E1D"/>
    <w:rsid w:val="008327AA"/>
    <w:rsid w:val="00832B51"/>
    <w:rsid w:val="0083300F"/>
    <w:rsid w:val="00833CA8"/>
    <w:rsid w:val="00834D19"/>
    <w:rsid w:val="00835121"/>
    <w:rsid w:val="00835624"/>
    <w:rsid w:val="0083592F"/>
    <w:rsid w:val="00835A46"/>
    <w:rsid w:val="0083691A"/>
    <w:rsid w:val="00836CDC"/>
    <w:rsid w:val="00836EB2"/>
    <w:rsid w:val="008377E2"/>
    <w:rsid w:val="0084049E"/>
    <w:rsid w:val="008405BD"/>
    <w:rsid w:val="00841043"/>
    <w:rsid w:val="008413C9"/>
    <w:rsid w:val="00842F1E"/>
    <w:rsid w:val="00842FB8"/>
    <w:rsid w:val="00844D7E"/>
    <w:rsid w:val="00846918"/>
    <w:rsid w:val="008477AD"/>
    <w:rsid w:val="0084785D"/>
    <w:rsid w:val="00850CC2"/>
    <w:rsid w:val="00851E9F"/>
    <w:rsid w:val="00852108"/>
    <w:rsid w:val="0085279F"/>
    <w:rsid w:val="00852947"/>
    <w:rsid w:val="00853861"/>
    <w:rsid w:val="00853A80"/>
    <w:rsid w:val="00854C33"/>
    <w:rsid w:val="00854F25"/>
    <w:rsid w:val="00855063"/>
    <w:rsid w:val="00855066"/>
    <w:rsid w:val="008552EE"/>
    <w:rsid w:val="0085662F"/>
    <w:rsid w:val="00857097"/>
    <w:rsid w:val="00857205"/>
    <w:rsid w:val="008576B4"/>
    <w:rsid w:val="00857988"/>
    <w:rsid w:val="00860312"/>
    <w:rsid w:val="00860A70"/>
    <w:rsid w:val="0086176D"/>
    <w:rsid w:val="0086188B"/>
    <w:rsid w:val="00861F5E"/>
    <w:rsid w:val="00862189"/>
    <w:rsid w:val="0086233B"/>
    <w:rsid w:val="00863668"/>
    <w:rsid w:val="00863E67"/>
    <w:rsid w:val="00864855"/>
    <w:rsid w:val="00864D5B"/>
    <w:rsid w:val="008650DA"/>
    <w:rsid w:val="008653F8"/>
    <w:rsid w:val="008654C0"/>
    <w:rsid w:val="0086639A"/>
    <w:rsid w:val="00866C52"/>
    <w:rsid w:val="00867348"/>
    <w:rsid w:val="00867CC8"/>
    <w:rsid w:val="00867E66"/>
    <w:rsid w:val="00867FFA"/>
    <w:rsid w:val="00870A52"/>
    <w:rsid w:val="00870B45"/>
    <w:rsid w:val="00871B6B"/>
    <w:rsid w:val="0087224F"/>
    <w:rsid w:val="0087254F"/>
    <w:rsid w:val="0087535D"/>
    <w:rsid w:val="00875B44"/>
    <w:rsid w:val="00876117"/>
    <w:rsid w:val="0087616D"/>
    <w:rsid w:val="00876403"/>
    <w:rsid w:val="00876D57"/>
    <w:rsid w:val="00877625"/>
    <w:rsid w:val="00877B5F"/>
    <w:rsid w:val="0088028C"/>
    <w:rsid w:val="0088040B"/>
    <w:rsid w:val="00880770"/>
    <w:rsid w:val="00880CC1"/>
    <w:rsid w:val="00881465"/>
    <w:rsid w:val="00882D9D"/>
    <w:rsid w:val="00884019"/>
    <w:rsid w:val="00884145"/>
    <w:rsid w:val="0088502C"/>
    <w:rsid w:val="008879F9"/>
    <w:rsid w:val="00890CF7"/>
    <w:rsid w:val="0089226F"/>
    <w:rsid w:val="008922E2"/>
    <w:rsid w:val="0089275E"/>
    <w:rsid w:val="00893506"/>
    <w:rsid w:val="00893BC5"/>
    <w:rsid w:val="00894378"/>
    <w:rsid w:val="008943C2"/>
    <w:rsid w:val="008958D0"/>
    <w:rsid w:val="00895BF7"/>
    <w:rsid w:val="008966CB"/>
    <w:rsid w:val="008967E8"/>
    <w:rsid w:val="00896C15"/>
    <w:rsid w:val="008977DA"/>
    <w:rsid w:val="00897C41"/>
    <w:rsid w:val="008A0835"/>
    <w:rsid w:val="008A1347"/>
    <w:rsid w:val="008A1489"/>
    <w:rsid w:val="008A20E4"/>
    <w:rsid w:val="008A2511"/>
    <w:rsid w:val="008A27E2"/>
    <w:rsid w:val="008A348C"/>
    <w:rsid w:val="008A367F"/>
    <w:rsid w:val="008A41DE"/>
    <w:rsid w:val="008A4CD0"/>
    <w:rsid w:val="008A6CA2"/>
    <w:rsid w:val="008B0455"/>
    <w:rsid w:val="008B1BDF"/>
    <w:rsid w:val="008B25B5"/>
    <w:rsid w:val="008B2D4E"/>
    <w:rsid w:val="008B52EA"/>
    <w:rsid w:val="008B5C3F"/>
    <w:rsid w:val="008B622C"/>
    <w:rsid w:val="008B6598"/>
    <w:rsid w:val="008B69F0"/>
    <w:rsid w:val="008B72EB"/>
    <w:rsid w:val="008B798E"/>
    <w:rsid w:val="008B7C38"/>
    <w:rsid w:val="008C05F7"/>
    <w:rsid w:val="008C0687"/>
    <w:rsid w:val="008C0F05"/>
    <w:rsid w:val="008C12AC"/>
    <w:rsid w:val="008C180B"/>
    <w:rsid w:val="008C2417"/>
    <w:rsid w:val="008C2569"/>
    <w:rsid w:val="008C29D2"/>
    <w:rsid w:val="008C35BB"/>
    <w:rsid w:val="008C47A2"/>
    <w:rsid w:val="008C48FC"/>
    <w:rsid w:val="008C4C2F"/>
    <w:rsid w:val="008C55CD"/>
    <w:rsid w:val="008C5BF3"/>
    <w:rsid w:val="008C5E3F"/>
    <w:rsid w:val="008C5E6C"/>
    <w:rsid w:val="008C5EFA"/>
    <w:rsid w:val="008C62E5"/>
    <w:rsid w:val="008C714A"/>
    <w:rsid w:val="008C7177"/>
    <w:rsid w:val="008D064C"/>
    <w:rsid w:val="008D1747"/>
    <w:rsid w:val="008D1781"/>
    <w:rsid w:val="008D2665"/>
    <w:rsid w:val="008D31AB"/>
    <w:rsid w:val="008D33B7"/>
    <w:rsid w:val="008D400A"/>
    <w:rsid w:val="008D66A5"/>
    <w:rsid w:val="008D6A19"/>
    <w:rsid w:val="008D7C10"/>
    <w:rsid w:val="008E1B01"/>
    <w:rsid w:val="008E1CDD"/>
    <w:rsid w:val="008E2BD9"/>
    <w:rsid w:val="008E2F55"/>
    <w:rsid w:val="008E392D"/>
    <w:rsid w:val="008E434E"/>
    <w:rsid w:val="008E4532"/>
    <w:rsid w:val="008E460F"/>
    <w:rsid w:val="008E4B4D"/>
    <w:rsid w:val="008E5205"/>
    <w:rsid w:val="008E54D5"/>
    <w:rsid w:val="008E6FA5"/>
    <w:rsid w:val="008E7530"/>
    <w:rsid w:val="008F0974"/>
    <w:rsid w:val="008F0E06"/>
    <w:rsid w:val="008F1CD6"/>
    <w:rsid w:val="008F1DE8"/>
    <w:rsid w:val="008F204D"/>
    <w:rsid w:val="008F26A3"/>
    <w:rsid w:val="008F26AB"/>
    <w:rsid w:val="008F32C0"/>
    <w:rsid w:val="008F3382"/>
    <w:rsid w:val="008F36D9"/>
    <w:rsid w:val="008F3E70"/>
    <w:rsid w:val="008F425E"/>
    <w:rsid w:val="008F427C"/>
    <w:rsid w:val="008F544C"/>
    <w:rsid w:val="008F5D9B"/>
    <w:rsid w:val="008F5E93"/>
    <w:rsid w:val="008F644A"/>
    <w:rsid w:val="0090043F"/>
    <w:rsid w:val="00900DED"/>
    <w:rsid w:val="00901E6E"/>
    <w:rsid w:val="00901FAD"/>
    <w:rsid w:val="0090250E"/>
    <w:rsid w:val="0090282A"/>
    <w:rsid w:val="00903E98"/>
    <w:rsid w:val="00904906"/>
    <w:rsid w:val="00905112"/>
    <w:rsid w:val="009061AB"/>
    <w:rsid w:val="00906EFD"/>
    <w:rsid w:val="0091063B"/>
    <w:rsid w:val="009107A8"/>
    <w:rsid w:val="009116E5"/>
    <w:rsid w:val="00911C50"/>
    <w:rsid w:val="0091301E"/>
    <w:rsid w:val="009134F6"/>
    <w:rsid w:val="00914736"/>
    <w:rsid w:val="00914E12"/>
    <w:rsid w:val="009159DE"/>
    <w:rsid w:val="00915FD8"/>
    <w:rsid w:val="009162F9"/>
    <w:rsid w:val="00917A9B"/>
    <w:rsid w:val="00920504"/>
    <w:rsid w:val="009205EE"/>
    <w:rsid w:val="00920D53"/>
    <w:rsid w:val="00920FC3"/>
    <w:rsid w:val="00921500"/>
    <w:rsid w:val="009216CD"/>
    <w:rsid w:val="009219BF"/>
    <w:rsid w:val="009222F3"/>
    <w:rsid w:val="009224C1"/>
    <w:rsid w:val="00922FFC"/>
    <w:rsid w:val="0092355F"/>
    <w:rsid w:val="00924135"/>
    <w:rsid w:val="0092493F"/>
    <w:rsid w:val="00925438"/>
    <w:rsid w:val="00925C65"/>
    <w:rsid w:val="0092756F"/>
    <w:rsid w:val="00932AE6"/>
    <w:rsid w:val="009331E4"/>
    <w:rsid w:val="00934B62"/>
    <w:rsid w:val="0093521D"/>
    <w:rsid w:val="00935A0D"/>
    <w:rsid w:val="00936516"/>
    <w:rsid w:val="00936EDF"/>
    <w:rsid w:val="0093754E"/>
    <w:rsid w:val="00941BB7"/>
    <w:rsid w:val="00942445"/>
    <w:rsid w:val="009438EE"/>
    <w:rsid w:val="00943CC3"/>
    <w:rsid w:val="009441BA"/>
    <w:rsid w:val="009446E9"/>
    <w:rsid w:val="009462E3"/>
    <w:rsid w:val="00946E90"/>
    <w:rsid w:val="00947093"/>
    <w:rsid w:val="00947E4E"/>
    <w:rsid w:val="009504EF"/>
    <w:rsid w:val="00950617"/>
    <w:rsid w:val="0095076A"/>
    <w:rsid w:val="00950F8D"/>
    <w:rsid w:val="00951FCC"/>
    <w:rsid w:val="009534BD"/>
    <w:rsid w:val="00955253"/>
    <w:rsid w:val="0095593E"/>
    <w:rsid w:val="00955B53"/>
    <w:rsid w:val="00956236"/>
    <w:rsid w:val="00957E81"/>
    <w:rsid w:val="00957EBC"/>
    <w:rsid w:val="00960274"/>
    <w:rsid w:val="00960314"/>
    <w:rsid w:val="0096140B"/>
    <w:rsid w:val="0096295F"/>
    <w:rsid w:val="00962C8C"/>
    <w:rsid w:val="00963296"/>
    <w:rsid w:val="00964BED"/>
    <w:rsid w:val="00964E2B"/>
    <w:rsid w:val="00965A02"/>
    <w:rsid w:val="00966487"/>
    <w:rsid w:val="009664C0"/>
    <w:rsid w:val="00966EC0"/>
    <w:rsid w:val="00967503"/>
    <w:rsid w:val="00967994"/>
    <w:rsid w:val="0097037A"/>
    <w:rsid w:val="009705CA"/>
    <w:rsid w:val="00970960"/>
    <w:rsid w:val="00972D0B"/>
    <w:rsid w:val="00975CA9"/>
    <w:rsid w:val="00976CFA"/>
    <w:rsid w:val="00976E3A"/>
    <w:rsid w:val="00976E96"/>
    <w:rsid w:val="00977518"/>
    <w:rsid w:val="00977740"/>
    <w:rsid w:val="00977918"/>
    <w:rsid w:val="00977AD2"/>
    <w:rsid w:val="009809FF"/>
    <w:rsid w:val="00980B49"/>
    <w:rsid w:val="00980B64"/>
    <w:rsid w:val="00980F5F"/>
    <w:rsid w:val="00981356"/>
    <w:rsid w:val="00981615"/>
    <w:rsid w:val="009820AB"/>
    <w:rsid w:val="00982E89"/>
    <w:rsid w:val="0098304E"/>
    <w:rsid w:val="00984172"/>
    <w:rsid w:val="00984E8F"/>
    <w:rsid w:val="009864D3"/>
    <w:rsid w:val="00986AE1"/>
    <w:rsid w:val="009871B9"/>
    <w:rsid w:val="00987AD5"/>
    <w:rsid w:val="00990106"/>
    <w:rsid w:val="00990855"/>
    <w:rsid w:val="00990B34"/>
    <w:rsid w:val="00990F2C"/>
    <w:rsid w:val="00991CEB"/>
    <w:rsid w:val="0099273C"/>
    <w:rsid w:val="00993CC1"/>
    <w:rsid w:val="00994AA7"/>
    <w:rsid w:val="0099751D"/>
    <w:rsid w:val="00997BF0"/>
    <w:rsid w:val="009A0382"/>
    <w:rsid w:val="009A04D4"/>
    <w:rsid w:val="009A0E6A"/>
    <w:rsid w:val="009A1F13"/>
    <w:rsid w:val="009A2043"/>
    <w:rsid w:val="009A2672"/>
    <w:rsid w:val="009A34B9"/>
    <w:rsid w:val="009A34FD"/>
    <w:rsid w:val="009A4365"/>
    <w:rsid w:val="009A4687"/>
    <w:rsid w:val="009A4EFE"/>
    <w:rsid w:val="009A7C72"/>
    <w:rsid w:val="009B17D0"/>
    <w:rsid w:val="009B20AA"/>
    <w:rsid w:val="009B2891"/>
    <w:rsid w:val="009B3667"/>
    <w:rsid w:val="009B46C7"/>
    <w:rsid w:val="009B5846"/>
    <w:rsid w:val="009B6781"/>
    <w:rsid w:val="009B7284"/>
    <w:rsid w:val="009B769F"/>
    <w:rsid w:val="009C1241"/>
    <w:rsid w:val="009C156C"/>
    <w:rsid w:val="009C1C93"/>
    <w:rsid w:val="009C2564"/>
    <w:rsid w:val="009C28F2"/>
    <w:rsid w:val="009C2AF0"/>
    <w:rsid w:val="009C2C10"/>
    <w:rsid w:val="009C32A4"/>
    <w:rsid w:val="009C455F"/>
    <w:rsid w:val="009C4683"/>
    <w:rsid w:val="009C5C79"/>
    <w:rsid w:val="009C6BA7"/>
    <w:rsid w:val="009C75AB"/>
    <w:rsid w:val="009C7997"/>
    <w:rsid w:val="009C7D93"/>
    <w:rsid w:val="009C7FBD"/>
    <w:rsid w:val="009D000E"/>
    <w:rsid w:val="009D0B5A"/>
    <w:rsid w:val="009D13B0"/>
    <w:rsid w:val="009D207F"/>
    <w:rsid w:val="009D4278"/>
    <w:rsid w:val="009D7828"/>
    <w:rsid w:val="009E1656"/>
    <w:rsid w:val="009E1F07"/>
    <w:rsid w:val="009E1F61"/>
    <w:rsid w:val="009E23D3"/>
    <w:rsid w:val="009E2E28"/>
    <w:rsid w:val="009E3230"/>
    <w:rsid w:val="009E329D"/>
    <w:rsid w:val="009E354E"/>
    <w:rsid w:val="009E4DFC"/>
    <w:rsid w:val="009E505B"/>
    <w:rsid w:val="009E5C28"/>
    <w:rsid w:val="009E65AF"/>
    <w:rsid w:val="009E6C33"/>
    <w:rsid w:val="009E7F26"/>
    <w:rsid w:val="009F130C"/>
    <w:rsid w:val="009F1BE8"/>
    <w:rsid w:val="009F1C5F"/>
    <w:rsid w:val="009F247A"/>
    <w:rsid w:val="009F26CA"/>
    <w:rsid w:val="009F47E0"/>
    <w:rsid w:val="009F5772"/>
    <w:rsid w:val="009F656E"/>
    <w:rsid w:val="009F6F35"/>
    <w:rsid w:val="009F7F66"/>
    <w:rsid w:val="00A00F0B"/>
    <w:rsid w:val="00A01A81"/>
    <w:rsid w:val="00A02FDB"/>
    <w:rsid w:val="00A04541"/>
    <w:rsid w:val="00A064AC"/>
    <w:rsid w:val="00A06718"/>
    <w:rsid w:val="00A0707E"/>
    <w:rsid w:val="00A07A8A"/>
    <w:rsid w:val="00A07CB1"/>
    <w:rsid w:val="00A07DAF"/>
    <w:rsid w:val="00A118EE"/>
    <w:rsid w:val="00A11921"/>
    <w:rsid w:val="00A1267A"/>
    <w:rsid w:val="00A12AC0"/>
    <w:rsid w:val="00A1337B"/>
    <w:rsid w:val="00A13EFE"/>
    <w:rsid w:val="00A1412F"/>
    <w:rsid w:val="00A15128"/>
    <w:rsid w:val="00A179D7"/>
    <w:rsid w:val="00A206A2"/>
    <w:rsid w:val="00A20982"/>
    <w:rsid w:val="00A20F47"/>
    <w:rsid w:val="00A2110F"/>
    <w:rsid w:val="00A21155"/>
    <w:rsid w:val="00A2188D"/>
    <w:rsid w:val="00A2190C"/>
    <w:rsid w:val="00A219E8"/>
    <w:rsid w:val="00A23669"/>
    <w:rsid w:val="00A241A3"/>
    <w:rsid w:val="00A24EA3"/>
    <w:rsid w:val="00A25512"/>
    <w:rsid w:val="00A25564"/>
    <w:rsid w:val="00A257A0"/>
    <w:rsid w:val="00A25F07"/>
    <w:rsid w:val="00A26CB2"/>
    <w:rsid w:val="00A27630"/>
    <w:rsid w:val="00A27BC5"/>
    <w:rsid w:val="00A30605"/>
    <w:rsid w:val="00A30CBE"/>
    <w:rsid w:val="00A311A3"/>
    <w:rsid w:val="00A31713"/>
    <w:rsid w:val="00A32411"/>
    <w:rsid w:val="00A325BD"/>
    <w:rsid w:val="00A3279E"/>
    <w:rsid w:val="00A32879"/>
    <w:rsid w:val="00A3348B"/>
    <w:rsid w:val="00A34785"/>
    <w:rsid w:val="00A3505F"/>
    <w:rsid w:val="00A36C44"/>
    <w:rsid w:val="00A36FC0"/>
    <w:rsid w:val="00A37F05"/>
    <w:rsid w:val="00A40057"/>
    <w:rsid w:val="00A40250"/>
    <w:rsid w:val="00A43447"/>
    <w:rsid w:val="00A43614"/>
    <w:rsid w:val="00A43699"/>
    <w:rsid w:val="00A4458A"/>
    <w:rsid w:val="00A45705"/>
    <w:rsid w:val="00A45B7D"/>
    <w:rsid w:val="00A46AAD"/>
    <w:rsid w:val="00A4728B"/>
    <w:rsid w:val="00A50814"/>
    <w:rsid w:val="00A50D1B"/>
    <w:rsid w:val="00A50F8E"/>
    <w:rsid w:val="00A51C85"/>
    <w:rsid w:val="00A528B2"/>
    <w:rsid w:val="00A534A4"/>
    <w:rsid w:val="00A544F0"/>
    <w:rsid w:val="00A5483B"/>
    <w:rsid w:val="00A54DEC"/>
    <w:rsid w:val="00A5535B"/>
    <w:rsid w:val="00A55612"/>
    <w:rsid w:val="00A5584A"/>
    <w:rsid w:val="00A55C84"/>
    <w:rsid w:val="00A5604D"/>
    <w:rsid w:val="00A560E4"/>
    <w:rsid w:val="00A5656F"/>
    <w:rsid w:val="00A56824"/>
    <w:rsid w:val="00A605C8"/>
    <w:rsid w:val="00A6080B"/>
    <w:rsid w:val="00A608FB"/>
    <w:rsid w:val="00A61055"/>
    <w:rsid w:val="00A61468"/>
    <w:rsid w:val="00A61B30"/>
    <w:rsid w:val="00A62287"/>
    <w:rsid w:val="00A62963"/>
    <w:rsid w:val="00A62D80"/>
    <w:rsid w:val="00A62F91"/>
    <w:rsid w:val="00A6335A"/>
    <w:rsid w:val="00A639A6"/>
    <w:rsid w:val="00A654EB"/>
    <w:rsid w:val="00A65660"/>
    <w:rsid w:val="00A6677B"/>
    <w:rsid w:val="00A675AB"/>
    <w:rsid w:val="00A67945"/>
    <w:rsid w:val="00A67AED"/>
    <w:rsid w:val="00A67B0F"/>
    <w:rsid w:val="00A67D71"/>
    <w:rsid w:val="00A70520"/>
    <w:rsid w:val="00A706F0"/>
    <w:rsid w:val="00A71506"/>
    <w:rsid w:val="00A71B8E"/>
    <w:rsid w:val="00A72420"/>
    <w:rsid w:val="00A73274"/>
    <w:rsid w:val="00A74545"/>
    <w:rsid w:val="00A74D8A"/>
    <w:rsid w:val="00A7577F"/>
    <w:rsid w:val="00A75A23"/>
    <w:rsid w:val="00A75FF3"/>
    <w:rsid w:val="00A76936"/>
    <w:rsid w:val="00A77255"/>
    <w:rsid w:val="00A7755C"/>
    <w:rsid w:val="00A77B49"/>
    <w:rsid w:val="00A807B9"/>
    <w:rsid w:val="00A80B40"/>
    <w:rsid w:val="00A810D5"/>
    <w:rsid w:val="00A814F0"/>
    <w:rsid w:val="00A82214"/>
    <w:rsid w:val="00A83C40"/>
    <w:rsid w:val="00A83F5D"/>
    <w:rsid w:val="00A84E0B"/>
    <w:rsid w:val="00A905BD"/>
    <w:rsid w:val="00A90825"/>
    <w:rsid w:val="00A9085F"/>
    <w:rsid w:val="00A90B0A"/>
    <w:rsid w:val="00A90C0B"/>
    <w:rsid w:val="00A91A68"/>
    <w:rsid w:val="00A91D7B"/>
    <w:rsid w:val="00A92A4C"/>
    <w:rsid w:val="00A94BC6"/>
    <w:rsid w:val="00A94F5A"/>
    <w:rsid w:val="00A97101"/>
    <w:rsid w:val="00A97D2E"/>
    <w:rsid w:val="00AA0D38"/>
    <w:rsid w:val="00AA22AA"/>
    <w:rsid w:val="00AA2510"/>
    <w:rsid w:val="00AA3833"/>
    <w:rsid w:val="00AA397D"/>
    <w:rsid w:val="00AA44E6"/>
    <w:rsid w:val="00AA4652"/>
    <w:rsid w:val="00AA48C8"/>
    <w:rsid w:val="00AA5393"/>
    <w:rsid w:val="00AA6334"/>
    <w:rsid w:val="00AA6489"/>
    <w:rsid w:val="00AA6E85"/>
    <w:rsid w:val="00AA7509"/>
    <w:rsid w:val="00AB2595"/>
    <w:rsid w:val="00AB2B4F"/>
    <w:rsid w:val="00AB477A"/>
    <w:rsid w:val="00AB4E3B"/>
    <w:rsid w:val="00AB53ED"/>
    <w:rsid w:val="00AB5FE0"/>
    <w:rsid w:val="00AB6F5E"/>
    <w:rsid w:val="00AB76A7"/>
    <w:rsid w:val="00AB7BD4"/>
    <w:rsid w:val="00AB7CD2"/>
    <w:rsid w:val="00AC0CF6"/>
    <w:rsid w:val="00AC20EE"/>
    <w:rsid w:val="00AC2481"/>
    <w:rsid w:val="00AC3C16"/>
    <w:rsid w:val="00AC4FFD"/>
    <w:rsid w:val="00AC5519"/>
    <w:rsid w:val="00AC6676"/>
    <w:rsid w:val="00AC68C5"/>
    <w:rsid w:val="00AC762C"/>
    <w:rsid w:val="00AD0D0E"/>
    <w:rsid w:val="00AD0DC1"/>
    <w:rsid w:val="00AD24B2"/>
    <w:rsid w:val="00AD2BB9"/>
    <w:rsid w:val="00AD2C37"/>
    <w:rsid w:val="00AD2E66"/>
    <w:rsid w:val="00AD3323"/>
    <w:rsid w:val="00AD3E54"/>
    <w:rsid w:val="00AD4B6C"/>
    <w:rsid w:val="00AD4C9E"/>
    <w:rsid w:val="00AD5064"/>
    <w:rsid w:val="00AD5DA5"/>
    <w:rsid w:val="00AD6724"/>
    <w:rsid w:val="00AD6C0C"/>
    <w:rsid w:val="00AD7153"/>
    <w:rsid w:val="00AD747A"/>
    <w:rsid w:val="00AD7555"/>
    <w:rsid w:val="00AD785B"/>
    <w:rsid w:val="00AE0073"/>
    <w:rsid w:val="00AE0A56"/>
    <w:rsid w:val="00AE0C87"/>
    <w:rsid w:val="00AE188A"/>
    <w:rsid w:val="00AE1B2E"/>
    <w:rsid w:val="00AE1D1B"/>
    <w:rsid w:val="00AE229D"/>
    <w:rsid w:val="00AE346A"/>
    <w:rsid w:val="00AE3ECF"/>
    <w:rsid w:val="00AE43DD"/>
    <w:rsid w:val="00AE44A3"/>
    <w:rsid w:val="00AE4A3E"/>
    <w:rsid w:val="00AE675E"/>
    <w:rsid w:val="00AE6D76"/>
    <w:rsid w:val="00AE74C3"/>
    <w:rsid w:val="00AE7A1B"/>
    <w:rsid w:val="00AF010D"/>
    <w:rsid w:val="00AF05E9"/>
    <w:rsid w:val="00AF0A92"/>
    <w:rsid w:val="00AF1284"/>
    <w:rsid w:val="00AF212D"/>
    <w:rsid w:val="00AF259D"/>
    <w:rsid w:val="00AF26F9"/>
    <w:rsid w:val="00AF360C"/>
    <w:rsid w:val="00AF4CC0"/>
    <w:rsid w:val="00AF6AE2"/>
    <w:rsid w:val="00B008BA"/>
    <w:rsid w:val="00B00A05"/>
    <w:rsid w:val="00B0124E"/>
    <w:rsid w:val="00B025D3"/>
    <w:rsid w:val="00B0321E"/>
    <w:rsid w:val="00B03CCF"/>
    <w:rsid w:val="00B0402A"/>
    <w:rsid w:val="00B041F5"/>
    <w:rsid w:val="00B042B2"/>
    <w:rsid w:val="00B0463B"/>
    <w:rsid w:val="00B05B5A"/>
    <w:rsid w:val="00B06442"/>
    <w:rsid w:val="00B101DC"/>
    <w:rsid w:val="00B10820"/>
    <w:rsid w:val="00B10CB0"/>
    <w:rsid w:val="00B11C61"/>
    <w:rsid w:val="00B122E2"/>
    <w:rsid w:val="00B127D0"/>
    <w:rsid w:val="00B13160"/>
    <w:rsid w:val="00B1377B"/>
    <w:rsid w:val="00B14966"/>
    <w:rsid w:val="00B168DD"/>
    <w:rsid w:val="00B16B1F"/>
    <w:rsid w:val="00B1722D"/>
    <w:rsid w:val="00B2130F"/>
    <w:rsid w:val="00B213F0"/>
    <w:rsid w:val="00B215DA"/>
    <w:rsid w:val="00B21C46"/>
    <w:rsid w:val="00B22781"/>
    <w:rsid w:val="00B227B2"/>
    <w:rsid w:val="00B22A6B"/>
    <w:rsid w:val="00B22DD1"/>
    <w:rsid w:val="00B22F9D"/>
    <w:rsid w:val="00B23328"/>
    <w:rsid w:val="00B24D97"/>
    <w:rsid w:val="00B270F3"/>
    <w:rsid w:val="00B30023"/>
    <w:rsid w:val="00B308A3"/>
    <w:rsid w:val="00B3172E"/>
    <w:rsid w:val="00B3223D"/>
    <w:rsid w:val="00B344A9"/>
    <w:rsid w:val="00B34C58"/>
    <w:rsid w:val="00B34EC0"/>
    <w:rsid w:val="00B35FE8"/>
    <w:rsid w:val="00B36EFC"/>
    <w:rsid w:val="00B375D1"/>
    <w:rsid w:val="00B40889"/>
    <w:rsid w:val="00B408E9"/>
    <w:rsid w:val="00B4147A"/>
    <w:rsid w:val="00B41DA7"/>
    <w:rsid w:val="00B41DD1"/>
    <w:rsid w:val="00B41FE1"/>
    <w:rsid w:val="00B43323"/>
    <w:rsid w:val="00B44744"/>
    <w:rsid w:val="00B4475E"/>
    <w:rsid w:val="00B44D7B"/>
    <w:rsid w:val="00B44EA1"/>
    <w:rsid w:val="00B45356"/>
    <w:rsid w:val="00B457DE"/>
    <w:rsid w:val="00B45FB2"/>
    <w:rsid w:val="00B46270"/>
    <w:rsid w:val="00B475E1"/>
    <w:rsid w:val="00B47B9D"/>
    <w:rsid w:val="00B500BA"/>
    <w:rsid w:val="00B5171E"/>
    <w:rsid w:val="00B51994"/>
    <w:rsid w:val="00B5230E"/>
    <w:rsid w:val="00B5289C"/>
    <w:rsid w:val="00B52956"/>
    <w:rsid w:val="00B54162"/>
    <w:rsid w:val="00B54FA4"/>
    <w:rsid w:val="00B55351"/>
    <w:rsid w:val="00B55CB2"/>
    <w:rsid w:val="00B56EC6"/>
    <w:rsid w:val="00B571A3"/>
    <w:rsid w:val="00B57446"/>
    <w:rsid w:val="00B57D15"/>
    <w:rsid w:val="00B607FB"/>
    <w:rsid w:val="00B61CAC"/>
    <w:rsid w:val="00B621FE"/>
    <w:rsid w:val="00B639E4"/>
    <w:rsid w:val="00B63A52"/>
    <w:rsid w:val="00B63ABF"/>
    <w:rsid w:val="00B63E87"/>
    <w:rsid w:val="00B66395"/>
    <w:rsid w:val="00B70998"/>
    <w:rsid w:val="00B733FA"/>
    <w:rsid w:val="00B737D3"/>
    <w:rsid w:val="00B73D51"/>
    <w:rsid w:val="00B75B44"/>
    <w:rsid w:val="00B76D45"/>
    <w:rsid w:val="00B7709E"/>
    <w:rsid w:val="00B8025C"/>
    <w:rsid w:val="00B805A3"/>
    <w:rsid w:val="00B80BEF"/>
    <w:rsid w:val="00B82089"/>
    <w:rsid w:val="00B83085"/>
    <w:rsid w:val="00B835E9"/>
    <w:rsid w:val="00B837FD"/>
    <w:rsid w:val="00B8403F"/>
    <w:rsid w:val="00B85792"/>
    <w:rsid w:val="00B85F02"/>
    <w:rsid w:val="00B8613A"/>
    <w:rsid w:val="00B87528"/>
    <w:rsid w:val="00B876FB"/>
    <w:rsid w:val="00B879A9"/>
    <w:rsid w:val="00B87AE5"/>
    <w:rsid w:val="00B9029C"/>
    <w:rsid w:val="00B906DD"/>
    <w:rsid w:val="00B9091E"/>
    <w:rsid w:val="00B90D4F"/>
    <w:rsid w:val="00B91B3F"/>
    <w:rsid w:val="00B92392"/>
    <w:rsid w:val="00B92933"/>
    <w:rsid w:val="00B931B8"/>
    <w:rsid w:val="00B937D5"/>
    <w:rsid w:val="00B942B3"/>
    <w:rsid w:val="00B94A37"/>
    <w:rsid w:val="00B94A7A"/>
    <w:rsid w:val="00B959A3"/>
    <w:rsid w:val="00B962B3"/>
    <w:rsid w:val="00B969C4"/>
    <w:rsid w:val="00B971D9"/>
    <w:rsid w:val="00B97C35"/>
    <w:rsid w:val="00B97E2C"/>
    <w:rsid w:val="00BA0D1B"/>
    <w:rsid w:val="00BA0DE4"/>
    <w:rsid w:val="00BA0DF1"/>
    <w:rsid w:val="00BA13E8"/>
    <w:rsid w:val="00BA15A3"/>
    <w:rsid w:val="00BA1D18"/>
    <w:rsid w:val="00BA1FD2"/>
    <w:rsid w:val="00BA2033"/>
    <w:rsid w:val="00BA33F9"/>
    <w:rsid w:val="00BA48B0"/>
    <w:rsid w:val="00BA4E84"/>
    <w:rsid w:val="00BA674E"/>
    <w:rsid w:val="00BA70B4"/>
    <w:rsid w:val="00BB03D6"/>
    <w:rsid w:val="00BB1394"/>
    <w:rsid w:val="00BB13C7"/>
    <w:rsid w:val="00BB1CD8"/>
    <w:rsid w:val="00BB2722"/>
    <w:rsid w:val="00BB2DAA"/>
    <w:rsid w:val="00BB3393"/>
    <w:rsid w:val="00BB52FC"/>
    <w:rsid w:val="00BB6DF6"/>
    <w:rsid w:val="00BB6E39"/>
    <w:rsid w:val="00BC0716"/>
    <w:rsid w:val="00BC14C2"/>
    <w:rsid w:val="00BC1DDD"/>
    <w:rsid w:val="00BC21A5"/>
    <w:rsid w:val="00BC281C"/>
    <w:rsid w:val="00BC32BC"/>
    <w:rsid w:val="00BC3C85"/>
    <w:rsid w:val="00BC43FA"/>
    <w:rsid w:val="00BC495B"/>
    <w:rsid w:val="00BC7919"/>
    <w:rsid w:val="00BD117D"/>
    <w:rsid w:val="00BD1994"/>
    <w:rsid w:val="00BD1DC1"/>
    <w:rsid w:val="00BD2C95"/>
    <w:rsid w:val="00BD3174"/>
    <w:rsid w:val="00BD3EEF"/>
    <w:rsid w:val="00BD40C5"/>
    <w:rsid w:val="00BD4235"/>
    <w:rsid w:val="00BD48AE"/>
    <w:rsid w:val="00BD4912"/>
    <w:rsid w:val="00BD4D1E"/>
    <w:rsid w:val="00BD4FD5"/>
    <w:rsid w:val="00BD6543"/>
    <w:rsid w:val="00BD74A9"/>
    <w:rsid w:val="00BD76BE"/>
    <w:rsid w:val="00BE0F1A"/>
    <w:rsid w:val="00BE1227"/>
    <w:rsid w:val="00BE1288"/>
    <w:rsid w:val="00BE563B"/>
    <w:rsid w:val="00BE5F5D"/>
    <w:rsid w:val="00BE68A2"/>
    <w:rsid w:val="00BE7F74"/>
    <w:rsid w:val="00BF0E94"/>
    <w:rsid w:val="00BF232D"/>
    <w:rsid w:val="00BF39CD"/>
    <w:rsid w:val="00BF4DB9"/>
    <w:rsid w:val="00BF5262"/>
    <w:rsid w:val="00BF622B"/>
    <w:rsid w:val="00BF66AB"/>
    <w:rsid w:val="00BF67A9"/>
    <w:rsid w:val="00BF6D67"/>
    <w:rsid w:val="00C000A0"/>
    <w:rsid w:val="00C0037D"/>
    <w:rsid w:val="00C01525"/>
    <w:rsid w:val="00C02CA5"/>
    <w:rsid w:val="00C03086"/>
    <w:rsid w:val="00C03C30"/>
    <w:rsid w:val="00C03CD9"/>
    <w:rsid w:val="00C03F2C"/>
    <w:rsid w:val="00C041B8"/>
    <w:rsid w:val="00C04A85"/>
    <w:rsid w:val="00C06AEF"/>
    <w:rsid w:val="00C07083"/>
    <w:rsid w:val="00C073AB"/>
    <w:rsid w:val="00C10572"/>
    <w:rsid w:val="00C11235"/>
    <w:rsid w:val="00C11DAF"/>
    <w:rsid w:val="00C124EB"/>
    <w:rsid w:val="00C12C70"/>
    <w:rsid w:val="00C12FF4"/>
    <w:rsid w:val="00C1408A"/>
    <w:rsid w:val="00C16487"/>
    <w:rsid w:val="00C16684"/>
    <w:rsid w:val="00C2060D"/>
    <w:rsid w:val="00C20926"/>
    <w:rsid w:val="00C20D70"/>
    <w:rsid w:val="00C21B07"/>
    <w:rsid w:val="00C21DD5"/>
    <w:rsid w:val="00C21F51"/>
    <w:rsid w:val="00C22937"/>
    <w:rsid w:val="00C22B49"/>
    <w:rsid w:val="00C243CC"/>
    <w:rsid w:val="00C2440D"/>
    <w:rsid w:val="00C24BA7"/>
    <w:rsid w:val="00C2581B"/>
    <w:rsid w:val="00C26099"/>
    <w:rsid w:val="00C26363"/>
    <w:rsid w:val="00C27086"/>
    <w:rsid w:val="00C274B5"/>
    <w:rsid w:val="00C274F3"/>
    <w:rsid w:val="00C307AE"/>
    <w:rsid w:val="00C307E0"/>
    <w:rsid w:val="00C309B0"/>
    <w:rsid w:val="00C32DCA"/>
    <w:rsid w:val="00C32F32"/>
    <w:rsid w:val="00C33845"/>
    <w:rsid w:val="00C33DD0"/>
    <w:rsid w:val="00C33E09"/>
    <w:rsid w:val="00C354F8"/>
    <w:rsid w:val="00C36787"/>
    <w:rsid w:val="00C40D78"/>
    <w:rsid w:val="00C41100"/>
    <w:rsid w:val="00C41213"/>
    <w:rsid w:val="00C4176C"/>
    <w:rsid w:val="00C41800"/>
    <w:rsid w:val="00C41ADB"/>
    <w:rsid w:val="00C41BD6"/>
    <w:rsid w:val="00C424AC"/>
    <w:rsid w:val="00C424CA"/>
    <w:rsid w:val="00C433D9"/>
    <w:rsid w:val="00C435B3"/>
    <w:rsid w:val="00C43B77"/>
    <w:rsid w:val="00C45365"/>
    <w:rsid w:val="00C45974"/>
    <w:rsid w:val="00C472CC"/>
    <w:rsid w:val="00C47E7B"/>
    <w:rsid w:val="00C50A96"/>
    <w:rsid w:val="00C50C8D"/>
    <w:rsid w:val="00C51016"/>
    <w:rsid w:val="00C51402"/>
    <w:rsid w:val="00C53CA1"/>
    <w:rsid w:val="00C546C9"/>
    <w:rsid w:val="00C547A4"/>
    <w:rsid w:val="00C551AC"/>
    <w:rsid w:val="00C554B6"/>
    <w:rsid w:val="00C5550F"/>
    <w:rsid w:val="00C56576"/>
    <w:rsid w:val="00C56FAF"/>
    <w:rsid w:val="00C57BD9"/>
    <w:rsid w:val="00C60198"/>
    <w:rsid w:val="00C60773"/>
    <w:rsid w:val="00C60BC3"/>
    <w:rsid w:val="00C61B77"/>
    <w:rsid w:val="00C61DC8"/>
    <w:rsid w:val="00C62634"/>
    <w:rsid w:val="00C638AA"/>
    <w:rsid w:val="00C640CC"/>
    <w:rsid w:val="00C64704"/>
    <w:rsid w:val="00C64D15"/>
    <w:rsid w:val="00C658B4"/>
    <w:rsid w:val="00C662EC"/>
    <w:rsid w:val="00C66B2F"/>
    <w:rsid w:val="00C66D04"/>
    <w:rsid w:val="00C701AB"/>
    <w:rsid w:val="00C706AB"/>
    <w:rsid w:val="00C707CD"/>
    <w:rsid w:val="00C70FB7"/>
    <w:rsid w:val="00C7222E"/>
    <w:rsid w:val="00C72F45"/>
    <w:rsid w:val="00C73EF7"/>
    <w:rsid w:val="00C765A7"/>
    <w:rsid w:val="00C76F59"/>
    <w:rsid w:val="00C8237F"/>
    <w:rsid w:val="00C83160"/>
    <w:rsid w:val="00C83D07"/>
    <w:rsid w:val="00C83E48"/>
    <w:rsid w:val="00C8464D"/>
    <w:rsid w:val="00C85990"/>
    <w:rsid w:val="00C85D65"/>
    <w:rsid w:val="00C87124"/>
    <w:rsid w:val="00C879D2"/>
    <w:rsid w:val="00C91365"/>
    <w:rsid w:val="00C93188"/>
    <w:rsid w:val="00C9394D"/>
    <w:rsid w:val="00C93BB0"/>
    <w:rsid w:val="00C94628"/>
    <w:rsid w:val="00C96059"/>
    <w:rsid w:val="00C96061"/>
    <w:rsid w:val="00C96993"/>
    <w:rsid w:val="00C9737A"/>
    <w:rsid w:val="00C9767D"/>
    <w:rsid w:val="00C97697"/>
    <w:rsid w:val="00C976C5"/>
    <w:rsid w:val="00CA0CFE"/>
    <w:rsid w:val="00CA2E23"/>
    <w:rsid w:val="00CA2F61"/>
    <w:rsid w:val="00CA38BA"/>
    <w:rsid w:val="00CA69E8"/>
    <w:rsid w:val="00CA7915"/>
    <w:rsid w:val="00CA7E61"/>
    <w:rsid w:val="00CB05AD"/>
    <w:rsid w:val="00CB066D"/>
    <w:rsid w:val="00CB14A9"/>
    <w:rsid w:val="00CB1F4F"/>
    <w:rsid w:val="00CB3B74"/>
    <w:rsid w:val="00CB4ACC"/>
    <w:rsid w:val="00CB4FC3"/>
    <w:rsid w:val="00CB5A2C"/>
    <w:rsid w:val="00CB5E87"/>
    <w:rsid w:val="00CB74DC"/>
    <w:rsid w:val="00CC11EE"/>
    <w:rsid w:val="00CC1F9A"/>
    <w:rsid w:val="00CC20F3"/>
    <w:rsid w:val="00CC2299"/>
    <w:rsid w:val="00CC6531"/>
    <w:rsid w:val="00CC6586"/>
    <w:rsid w:val="00CC65D5"/>
    <w:rsid w:val="00CC776A"/>
    <w:rsid w:val="00CD0A27"/>
    <w:rsid w:val="00CD1196"/>
    <w:rsid w:val="00CD1C16"/>
    <w:rsid w:val="00CD26B3"/>
    <w:rsid w:val="00CD2BFE"/>
    <w:rsid w:val="00CD39EF"/>
    <w:rsid w:val="00CD4239"/>
    <w:rsid w:val="00CD5000"/>
    <w:rsid w:val="00CD5E99"/>
    <w:rsid w:val="00CD6341"/>
    <w:rsid w:val="00CD735D"/>
    <w:rsid w:val="00CD7972"/>
    <w:rsid w:val="00CD79CD"/>
    <w:rsid w:val="00CE0174"/>
    <w:rsid w:val="00CE08DC"/>
    <w:rsid w:val="00CE1579"/>
    <w:rsid w:val="00CE23F3"/>
    <w:rsid w:val="00CE3009"/>
    <w:rsid w:val="00CE3CE9"/>
    <w:rsid w:val="00CE50A3"/>
    <w:rsid w:val="00CE50E7"/>
    <w:rsid w:val="00CE525A"/>
    <w:rsid w:val="00CE5419"/>
    <w:rsid w:val="00CE6115"/>
    <w:rsid w:val="00CE6BB6"/>
    <w:rsid w:val="00CF0A9D"/>
    <w:rsid w:val="00CF122F"/>
    <w:rsid w:val="00CF2186"/>
    <w:rsid w:val="00CF25D2"/>
    <w:rsid w:val="00CF4427"/>
    <w:rsid w:val="00CF4607"/>
    <w:rsid w:val="00CF5D93"/>
    <w:rsid w:val="00CF64A1"/>
    <w:rsid w:val="00CF6C02"/>
    <w:rsid w:val="00CF736F"/>
    <w:rsid w:val="00CF7464"/>
    <w:rsid w:val="00CF77EC"/>
    <w:rsid w:val="00D0085A"/>
    <w:rsid w:val="00D02019"/>
    <w:rsid w:val="00D021E6"/>
    <w:rsid w:val="00D02676"/>
    <w:rsid w:val="00D0335E"/>
    <w:rsid w:val="00D03A88"/>
    <w:rsid w:val="00D03E9B"/>
    <w:rsid w:val="00D05E6E"/>
    <w:rsid w:val="00D06362"/>
    <w:rsid w:val="00D07F1F"/>
    <w:rsid w:val="00D10D05"/>
    <w:rsid w:val="00D1106D"/>
    <w:rsid w:val="00D11767"/>
    <w:rsid w:val="00D122F1"/>
    <w:rsid w:val="00D128D6"/>
    <w:rsid w:val="00D12F84"/>
    <w:rsid w:val="00D13F03"/>
    <w:rsid w:val="00D13FA0"/>
    <w:rsid w:val="00D14139"/>
    <w:rsid w:val="00D1440E"/>
    <w:rsid w:val="00D1591D"/>
    <w:rsid w:val="00D17062"/>
    <w:rsid w:val="00D170D9"/>
    <w:rsid w:val="00D17956"/>
    <w:rsid w:val="00D20DBD"/>
    <w:rsid w:val="00D21850"/>
    <w:rsid w:val="00D24169"/>
    <w:rsid w:val="00D245FA"/>
    <w:rsid w:val="00D24EC9"/>
    <w:rsid w:val="00D2669C"/>
    <w:rsid w:val="00D271C9"/>
    <w:rsid w:val="00D27A80"/>
    <w:rsid w:val="00D30225"/>
    <w:rsid w:val="00D316ED"/>
    <w:rsid w:val="00D31F8E"/>
    <w:rsid w:val="00D32921"/>
    <w:rsid w:val="00D32946"/>
    <w:rsid w:val="00D33D18"/>
    <w:rsid w:val="00D34FA2"/>
    <w:rsid w:val="00D34FFD"/>
    <w:rsid w:val="00D35219"/>
    <w:rsid w:val="00D35308"/>
    <w:rsid w:val="00D35DEF"/>
    <w:rsid w:val="00D36353"/>
    <w:rsid w:val="00D364B3"/>
    <w:rsid w:val="00D36580"/>
    <w:rsid w:val="00D36603"/>
    <w:rsid w:val="00D37081"/>
    <w:rsid w:val="00D37281"/>
    <w:rsid w:val="00D373AD"/>
    <w:rsid w:val="00D40585"/>
    <w:rsid w:val="00D40AD4"/>
    <w:rsid w:val="00D40F5A"/>
    <w:rsid w:val="00D4107E"/>
    <w:rsid w:val="00D41BC4"/>
    <w:rsid w:val="00D41EA1"/>
    <w:rsid w:val="00D423B8"/>
    <w:rsid w:val="00D42592"/>
    <w:rsid w:val="00D430C3"/>
    <w:rsid w:val="00D442AC"/>
    <w:rsid w:val="00D467C9"/>
    <w:rsid w:val="00D46E69"/>
    <w:rsid w:val="00D47C42"/>
    <w:rsid w:val="00D50D38"/>
    <w:rsid w:val="00D51D68"/>
    <w:rsid w:val="00D51F87"/>
    <w:rsid w:val="00D52C94"/>
    <w:rsid w:val="00D54212"/>
    <w:rsid w:val="00D54A92"/>
    <w:rsid w:val="00D550AC"/>
    <w:rsid w:val="00D55537"/>
    <w:rsid w:val="00D55EA0"/>
    <w:rsid w:val="00D5613B"/>
    <w:rsid w:val="00D56EE2"/>
    <w:rsid w:val="00D60CA8"/>
    <w:rsid w:val="00D60FD6"/>
    <w:rsid w:val="00D61BC1"/>
    <w:rsid w:val="00D61C74"/>
    <w:rsid w:val="00D61D46"/>
    <w:rsid w:val="00D61DAB"/>
    <w:rsid w:val="00D626A4"/>
    <w:rsid w:val="00D6327E"/>
    <w:rsid w:val="00D639D1"/>
    <w:rsid w:val="00D64850"/>
    <w:rsid w:val="00D65EBF"/>
    <w:rsid w:val="00D65F23"/>
    <w:rsid w:val="00D66A7B"/>
    <w:rsid w:val="00D66D8C"/>
    <w:rsid w:val="00D66E81"/>
    <w:rsid w:val="00D67387"/>
    <w:rsid w:val="00D67D07"/>
    <w:rsid w:val="00D708C7"/>
    <w:rsid w:val="00D70927"/>
    <w:rsid w:val="00D70B39"/>
    <w:rsid w:val="00D714EE"/>
    <w:rsid w:val="00D71FC1"/>
    <w:rsid w:val="00D725F8"/>
    <w:rsid w:val="00D72CF7"/>
    <w:rsid w:val="00D735D8"/>
    <w:rsid w:val="00D73F85"/>
    <w:rsid w:val="00D746D0"/>
    <w:rsid w:val="00D7487F"/>
    <w:rsid w:val="00D748B1"/>
    <w:rsid w:val="00D74C28"/>
    <w:rsid w:val="00D75980"/>
    <w:rsid w:val="00D759BE"/>
    <w:rsid w:val="00D75E41"/>
    <w:rsid w:val="00D765FA"/>
    <w:rsid w:val="00D76C8A"/>
    <w:rsid w:val="00D77243"/>
    <w:rsid w:val="00D7750F"/>
    <w:rsid w:val="00D77629"/>
    <w:rsid w:val="00D77D0E"/>
    <w:rsid w:val="00D803E1"/>
    <w:rsid w:val="00D81C33"/>
    <w:rsid w:val="00D820A2"/>
    <w:rsid w:val="00D823E1"/>
    <w:rsid w:val="00D830FC"/>
    <w:rsid w:val="00D83728"/>
    <w:rsid w:val="00D839AF"/>
    <w:rsid w:val="00D83C5A"/>
    <w:rsid w:val="00D83E96"/>
    <w:rsid w:val="00D83F1B"/>
    <w:rsid w:val="00D83FAF"/>
    <w:rsid w:val="00D849CC"/>
    <w:rsid w:val="00D84F0E"/>
    <w:rsid w:val="00D85695"/>
    <w:rsid w:val="00D85B7E"/>
    <w:rsid w:val="00D85D21"/>
    <w:rsid w:val="00D8653D"/>
    <w:rsid w:val="00D86FD3"/>
    <w:rsid w:val="00D870CB"/>
    <w:rsid w:val="00D9021A"/>
    <w:rsid w:val="00D9046E"/>
    <w:rsid w:val="00D90A43"/>
    <w:rsid w:val="00D90C4C"/>
    <w:rsid w:val="00D90DE3"/>
    <w:rsid w:val="00D91413"/>
    <w:rsid w:val="00D91B50"/>
    <w:rsid w:val="00D91CB8"/>
    <w:rsid w:val="00D91EC8"/>
    <w:rsid w:val="00D93467"/>
    <w:rsid w:val="00D9404E"/>
    <w:rsid w:val="00D94A1D"/>
    <w:rsid w:val="00D94FA5"/>
    <w:rsid w:val="00D95829"/>
    <w:rsid w:val="00D96353"/>
    <w:rsid w:val="00D97243"/>
    <w:rsid w:val="00D9753B"/>
    <w:rsid w:val="00DA0B5F"/>
    <w:rsid w:val="00DA0F1E"/>
    <w:rsid w:val="00DA2572"/>
    <w:rsid w:val="00DA3FD5"/>
    <w:rsid w:val="00DA522D"/>
    <w:rsid w:val="00DA54CD"/>
    <w:rsid w:val="00DA5BA1"/>
    <w:rsid w:val="00DA62FA"/>
    <w:rsid w:val="00DA69B3"/>
    <w:rsid w:val="00DA7802"/>
    <w:rsid w:val="00DA7FAA"/>
    <w:rsid w:val="00DB055B"/>
    <w:rsid w:val="00DB0D93"/>
    <w:rsid w:val="00DB160E"/>
    <w:rsid w:val="00DB1F0F"/>
    <w:rsid w:val="00DB26F0"/>
    <w:rsid w:val="00DB32B3"/>
    <w:rsid w:val="00DB4CCC"/>
    <w:rsid w:val="00DB6231"/>
    <w:rsid w:val="00DB6605"/>
    <w:rsid w:val="00DB6648"/>
    <w:rsid w:val="00DB71AE"/>
    <w:rsid w:val="00DC0C92"/>
    <w:rsid w:val="00DC2085"/>
    <w:rsid w:val="00DC29A0"/>
    <w:rsid w:val="00DC40E5"/>
    <w:rsid w:val="00DC4A3F"/>
    <w:rsid w:val="00DC610D"/>
    <w:rsid w:val="00DC73CA"/>
    <w:rsid w:val="00DD3099"/>
    <w:rsid w:val="00DD326D"/>
    <w:rsid w:val="00DD33C7"/>
    <w:rsid w:val="00DD3C57"/>
    <w:rsid w:val="00DD42B2"/>
    <w:rsid w:val="00DD4369"/>
    <w:rsid w:val="00DD4C62"/>
    <w:rsid w:val="00DD4D76"/>
    <w:rsid w:val="00DD4EA2"/>
    <w:rsid w:val="00DD67A1"/>
    <w:rsid w:val="00DD6B12"/>
    <w:rsid w:val="00DD7BCD"/>
    <w:rsid w:val="00DE05B2"/>
    <w:rsid w:val="00DE12E2"/>
    <w:rsid w:val="00DE28F8"/>
    <w:rsid w:val="00DE2994"/>
    <w:rsid w:val="00DE3DF0"/>
    <w:rsid w:val="00DE3FAC"/>
    <w:rsid w:val="00DE4A13"/>
    <w:rsid w:val="00DE5220"/>
    <w:rsid w:val="00DE64BA"/>
    <w:rsid w:val="00DE69F3"/>
    <w:rsid w:val="00DF145D"/>
    <w:rsid w:val="00DF1A34"/>
    <w:rsid w:val="00DF22C2"/>
    <w:rsid w:val="00DF306A"/>
    <w:rsid w:val="00DF6CAA"/>
    <w:rsid w:val="00E004BE"/>
    <w:rsid w:val="00E005DF"/>
    <w:rsid w:val="00E02058"/>
    <w:rsid w:val="00E02A77"/>
    <w:rsid w:val="00E03BD8"/>
    <w:rsid w:val="00E03DC4"/>
    <w:rsid w:val="00E046FB"/>
    <w:rsid w:val="00E04ABD"/>
    <w:rsid w:val="00E04E31"/>
    <w:rsid w:val="00E04E6E"/>
    <w:rsid w:val="00E054AA"/>
    <w:rsid w:val="00E05848"/>
    <w:rsid w:val="00E05F8C"/>
    <w:rsid w:val="00E06B26"/>
    <w:rsid w:val="00E0701F"/>
    <w:rsid w:val="00E072B9"/>
    <w:rsid w:val="00E07924"/>
    <w:rsid w:val="00E101FB"/>
    <w:rsid w:val="00E10585"/>
    <w:rsid w:val="00E105E4"/>
    <w:rsid w:val="00E1084F"/>
    <w:rsid w:val="00E10BEC"/>
    <w:rsid w:val="00E113A3"/>
    <w:rsid w:val="00E12C26"/>
    <w:rsid w:val="00E12FF0"/>
    <w:rsid w:val="00E13C65"/>
    <w:rsid w:val="00E14411"/>
    <w:rsid w:val="00E148E8"/>
    <w:rsid w:val="00E163A0"/>
    <w:rsid w:val="00E165CD"/>
    <w:rsid w:val="00E169E1"/>
    <w:rsid w:val="00E17E27"/>
    <w:rsid w:val="00E17E2F"/>
    <w:rsid w:val="00E2154D"/>
    <w:rsid w:val="00E226F5"/>
    <w:rsid w:val="00E23844"/>
    <w:rsid w:val="00E23CBF"/>
    <w:rsid w:val="00E25DB5"/>
    <w:rsid w:val="00E25F66"/>
    <w:rsid w:val="00E26072"/>
    <w:rsid w:val="00E313D9"/>
    <w:rsid w:val="00E32951"/>
    <w:rsid w:val="00E3388E"/>
    <w:rsid w:val="00E33B17"/>
    <w:rsid w:val="00E3412A"/>
    <w:rsid w:val="00E34F22"/>
    <w:rsid w:val="00E35C84"/>
    <w:rsid w:val="00E36A47"/>
    <w:rsid w:val="00E37AAF"/>
    <w:rsid w:val="00E40810"/>
    <w:rsid w:val="00E40948"/>
    <w:rsid w:val="00E41CEC"/>
    <w:rsid w:val="00E42D9F"/>
    <w:rsid w:val="00E42EFB"/>
    <w:rsid w:val="00E45C3B"/>
    <w:rsid w:val="00E46184"/>
    <w:rsid w:val="00E46427"/>
    <w:rsid w:val="00E479AB"/>
    <w:rsid w:val="00E479CD"/>
    <w:rsid w:val="00E47FF4"/>
    <w:rsid w:val="00E50952"/>
    <w:rsid w:val="00E52CFA"/>
    <w:rsid w:val="00E52CFD"/>
    <w:rsid w:val="00E52F2A"/>
    <w:rsid w:val="00E53FA3"/>
    <w:rsid w:val="00E545E8"/>
    <w:rsid w:val="00E559B7"/>
    <w:rsid w:val="00E55FDB"/>
    <w:rsid w:val="00E56D15"/>
    <w:rsid w:val="00E56E5E"/>
    <w:rsid w:val="00E57ABC"/>
    <w:rsid w:val="00E57F66"/>
    <w:rsid w:val="00E6279F"/>
    <w:rsid w:val="00E6284E"/>
    <w:rsid w:val="00E639AE"/>
    <w:rsid w:val="00E63B28"/>
    <w:rsid w:val="00E63D9C"/>
    <w:rsid w:val="00E64E6A"/>
    <w:rsid w:val="00E65E08"/>
    <w:rsid w:val="00E672B1"/>
    <w:rsid w:val="00E678D2"/>
    <w:rsid w:val="00E71D28"/>
    <w:rsid w:val="00E729AA"/>
    <w:rsid w:val="00E737AA"/>
    <w:rsid w:val="00E7414E"/>
    <w:rsid w:val="00E7456E"/>
    <w:rsid w:val="00E746A2"/>
    <w:rsid w:val="00E75BFD"/>
    <w:rsid w:val="00E776F9"/>
    <w:rsid w:val="00E77FDC"/>
    <w:rsid w:val="00E82537"/>
    <w:rsid w:val="00E836E2"/>
    <w:rsid w:val="00E83B63"/>
    <w:rsid w:val="00E83F34"/>
    <w:rsid w:val="00E8516C"/>
    <w:rsid w:val="00E85213"/>
    <w:rsid w:val="00E8532D"/>
    <w:rsid w:val="00E85780"/>
    <w:rsid w:val="00E85F31"/>
    <w:rsid w:val="00E860CE"/>
    <w:rsid w:val="00E875F6"/>
    <w:rsid w:val="00E8776C"/>
    <w:rsid w:val="00E87D0B"/>
    <w:rsid w:val="00E90AF4"/>
    <w:rsid w:val="00E90F2A"/>
    <w:rsid w:val="00E91263"/>
    <w:rsid w:val="00E916AF"/>
    <w:rsid w:val="00E91C55"/>
    <w:rsid w:val="00E9239D"/>
    <w:rsid w:val="00E93D5E"/>
    <w:rsid w:val="00E94C54"/>
    <w:rsid w:val="00E95063"/>
    <w:rsid w:val="00E968E3"/>
    <w:rsid w:val="00E97073"/>
    <w:rsid w:val="00E97A68"/>
    <w:rsid w:val="00EA147A"/>
    <w:rsid w:val="00EA1B46"/>
    <w:rsid w:val="00EA292F"/>
    <w:rsid w:val="00EA38E8"/>
    <w:rsid w:val="00EA4156"/>
    <w:rsid w:val="00EA44F5"/>
    <w:rsid w:val="00EA4ADE"/>
    <w:rsid w:val="00EA6F4B"/>
    <w:rsid w:val="00EA7B9B"/>
    <w:rsid w:val="00EB0F7A"/>
    <w:rsid w:val="00EB20C9"/>
    <w:rsid w:val="00EB3367"/>
    <w:rsid w:val="00EB3828"/>
    <w:rsid w:val="00EB5080"/>
    <w:rsid w:val="00EB50D8"/>
    <w:rsid w:val="00EB5DB6"/>
    <w:rsid w:val="00EB604B"/>
    <w:rsid w:val="00EB61A4"/>
    <w:rsid w:val="00EB654A"/>
    <w:rsid w:val="00EB679B"/>
    <w:rsid w:val="00EB6E06"/>
    <w:rsid w:val="00EB7328"/>
    <w:rsid w:val="00EB7D0B"/>
    <w:rsid w:val="00EC1406"/>
    <w:rsid w:val="00EC24C0"/>
    <w:rsid w:val="00EC2B97"/>
    <w:rsid w:val="00EC2DB3"/>
    <w:rsid w:val="00EC3702"/>
    <w:rsid w:val="00EC5F89"/>
    <w:rsid w:val="00EC6268"/>
    <w:rsid w:val="00EC6792"/>
    <w:rsid w:val="00ED07AB"/>
    <w:rsid w:val="00ED2278"/>
    <w:rsid w:val="00ED2653"/>
    <w:rsid w:val="00ED385A"/>
    <w:rsid w:val="00ED6104"/>
    <w:rsid w:val="00ED6205"/>
    <w:rsid w:val="00ED6D3C"/>
    <w:rsid w:val="00ED6D50"/>
    <w:rsid w:val="00ED752B"/>
    <w:rsid w:val="00ED7E5B"/>
    <w:rsid w:val="00EE0327"/>
    <w:rsid w:val="00EE0A96"/>
    <w:rsid w:val="00EE0E1C"/>
    <w:rsid w:val="00EE14B3"/>
    <w:rsid w:val="00EE1B86"/>
    <w:rsid w:val="00EE1BA5"/>
    <w:rsid w:val="00EE217E"/>
    <w:rsid w:val="00EE2430"/>
    <w:rsid w:val="00EE2D87"/>
    <w:rsid w:val="00EE2F2D"/>
    <w:rsid w:val="00EE3980"/>
    <w:rsid w:val="00EE44E8"/>
    <w:rsid w:val="00EE4ED9"/>
    <w:rsid w:val="00EE5399"/>
    <w:rsid w:val="00EE5AA4"/>
    <w:rsid w:val="00EE6648"/>
    <w:rsid w:val="00EE6ADD"/>
    <w:rsid w:val="00EE6B32"/>
    <w:rsid w:val="00EF07ED"/>
    <w:rsid w:val="00EF53BD"/>
    <w:rsid w:val="00EF57BF"/>
    <w:rsid w:val="00EF5950"/>
    <w:rsid w:val="00EF6BB5"/>
    <w:rsid w:val="00EF7150"/>
    <w:rsid w:val="00EF727E"/>
    <w:rsid w:val="00EF7351"/>
    <w:rsid w:val="00EF7CE1"/>
    <w:rsid w:val="00F00128"/>
    <w:rsid w:val="00F002AD"/>
    <w:rsid w:val="00F01757"/>
    <w:rsid w:val="00F03D13"/>
    <w:rsid w:val="00F03D5F"/>
    <w:rsid w:val="00F03DE7"/>
    <w:rsid w:val="00F03F4D"/>
    <w:rsid w:val="00F061E5"/>
    <w:rsid w:val="00F06226"/>
    <w:rsid w:val="00F06CCB"/>
    <w:rsid w:val="00F06EEB"/>
    <w:rsid w:val="00F10015"/>
    <w:rsid w:val="00F10F18"/>
    <w:rsid w:val="00F11A8A"/>
    <w:rsid w:val="00F11E13"/>
    <w:rsid w:val="00F130F0"/>
    <w:rsid w:val="00F13C06"/>
    <w:rsid w:val="00F13C1B"/>
    <w:rsid w:val="00F142EB"/>
    <w:rsid w:val="00F14887"/>
    <w:rsid w:val="00F15334"/>
    <w:rsid w:val="00F15A35"/>
    <w:rsid w:val="00F15FB9"/>
    <w:rsid w:val="00F16DA3"/>
    <w:rsid w:val="00F173E3"/>
    <w:rsid w:val="00F1794E"/>
    <w:rsid w:val="00F20030"/>
    <w:rsid w:val="00F20285"/>
    <w:rsid w:val="00F20CB6"/>
    <w:rsid w:val="00F2120F"/>
    <w:rsid w:val="00F23336"/>
    <w:rsid w:val="00F235C2"/>
    <w:rsid w:val="00F2436E"/>
    <w:rsid w:val="00F24A97"/>
    <w:rsid w:val="00F25E11"/>
    <w:rsid w:val="00F273E2"/>
    <w:rsid w:val="00F278E6"/>
    <w:rsid w:val="00F27E04"/>
    <w:rsid w:val="00F3029A"/>
    <w:rsid w:val="00F30748"/>
    <w:rsid w:val="00F30CDE"/>
    <w:rsid w:val="00F30DCB"/>
    <w:rsid w:val="00F31CB9"/>
    <w:rsid w:val="00F31D42"/>
    <w:rsid w:val="00F3293D"/>
    <w:rsid w:val="00F331FA"/>
    <w:rsid w:val="00F33D78"/>
    <w:rsid w:val="00F34D8E"/>
    <w:rsid w:val="00F3531D"/>
    <w:rsid w:val="00F35776"/>
    <w:rsid w:val="00F35D11"/>
    <w:rsid w:val="00F36700"/>
    <w:rsid w:val="00F36D85"/>
    <w:rsid w:val="00F3713E"/>
    <w:rsid w:val="00F377FA"/>
    <w:rsid w:val="00F37C2E"/>
    <w:rsid w:val="00F40770"/>
    <w:rsid w:val="00F40E64"/>
    <w:rsid w:val="00F414FC"/>
    <w:rsid w:val="00F42096"/>
    <w:rsid w:val="00F428B7"/>
    <w:rsid w:val="00F42C07"/>
    <w:rsid w:val="00F43299"/>
    <w:rsid w:val="00F45125"/>
    <w:rsid w:val="00F45896"/>
    <w:rsid w:val="00F461E9"/>
    <w:rsid w:val="00F463B9"/>
    <w:rsid w:val="00F47605"/>
    <w:rsid w:val="00F505AB"/>
    <w:rsid w:val="00F5364F"/>
    <w:rsid w:val="00F54DEF"/>
    <w:rsid w:val="00F55680"/>
    <w:rsid w:val="00F56DC6"/>
    <w:rsid w:val="00F573BA"/>
    <w:rsid w:val="00F575D6"/>
    <w:rsid w:val="00F57FA9"/>
    <w:rsid w:val="00F60251"/>
    <w:rsid w:val="00F60462"/>
    <w:rsid w:val="00F6051F"/>
    <w:rsid w:val="00F61BA8"/>
    <w:rsid w:val="00F61E3E"/>
    <w:rsid w:val="00F6257B"/>
    <w:rsid w:val="00F631EA"/>
    <w:rsid w:val="00F63557"/>
    <w:rsid w:val="00F64594"/>
    <w:rsid w:val="00F64851"/>
    <w:rsid w:val="00F65646"/>
    <w:rsid w:val="00F65A17"/>
    <w:rsid w:val="00F6607E"/>
    <w:rsid w:val="00F663C1"/>
    <w:rsid w:val="00F6698B"/>
    <w:rsid w:val="00F66A33"/>
    <w:rsid w:val="00F6783D"/>
    <w:rsid w:val="00F67860"/>
    <w:rsid w:val="00F67EA7"/>
    <w:rsid w:val="00F70335"/>
    <w:rsid w:val="00F70D9A"/>
    <w:rsid w:val="00F70DDE"/>
    <w:rsid w:val="00F713AD"/>
    <w:rsid w:val="00F71A05"/>
    <w:rsid w:val="00F72947"/>
    <w:rsid w:val="00F72EA3"/>
    <w:rsid w:val="00F73199"/>
    <w:rsid w:val="00F76912"/>
    <w:rsid w:val="00F77054"/>
    <w:rsid w:val="00F77D5B"/>
    <w:rsid w:val="00F80C1E"/>
    <w:rsid w:val="00F8106F"/>
    <w:rsid w:val="00F8207E"/>
    <w:rsid w:val="00F82839"/>
    <w:rsid w:val="00F82C69"/>
    <w:rsid w:val="00F82E70"/>
    <w:rsid w:val="00F8421D"/>
    <w:rsid w:val="00F85F47"/>
    <w:rsid w:val="00F863D8"/>
    <w:rsid w:val="00F86A86"/>
    <w:rsid w:val="00F86AE6"/>
    <w:rsid w:val="00F87CBD"/>
    <w:rsid w:val="00F91815"/>
    <w:rsid w:val="00F92066"/>
    <w:rsid w:val="00F9212D"/>
    <w:rsid w:val="00F92F80"/>
    <w:rsid w:val="00F93536"/>
    <w:rsid w:val="00F93C2F"/>
    <w:rsid w:val="00F95B50"/>
    <w:rsid w:val="00F960A6"/>
    <w:rsid w:val="00F96DC6"/>
    <w:rsid w:val="00F973BF"/>
    <w:rsid w:val="00F975E6"/>
    <w:rsid w:val="00FA0636"/>
    <w:rsid w:val="00FA09F1"/>
    <w:rsid w:val="00FA1555"/>
    <w:rsid w:val="00FA26F6"/>
    <w:rsid w:val="00FA3229"/>
    <w:rsid w:val="00FA4AAF"/>
    <w:rsid w:val="00FA532F"/>
    <w:rsid w:val="00FA6BF6"/>
    <w:rsid w:val="00FA753C"/>
    <w:rsid w:val="00FB060A"/>
    <w:rsid w:val="00FB0A72"/>
    <w:rsid w:val="00FB164F"/>
    <w:rsid w:val="00FB1E73"/>
    <w:rsid w:val="00FB268F"/>
    <w:rsid w:val="00FB2983"/>
    <w:rsid w:val="00FB2F24"/>
    <w:rsid w:val="00FB3CD0"/>
    <w:rsid w:val="00FB3D4B"/>
    <w:rsid w:val="00FB4B46"/>
    <w:rsid w:val="00FB5738"/>
    <w:rsid w:val="00FB615E"/>
    <w:rsid w:val="00FB68E6"/>
    <w:rsid w:val="00FB6D4F"/>
    <w:rsid w:val="00FC027C"/>
    <w:rsid w:val="00FC093F"/>
    <w:rsid w:val="00FC0989"/>
    <w:rsid w:val="00FC1579"/>
    <w:rsid w:val="00FC28F7"/>
    <w:rsid w:val="00FC2EE7"/>
    <w:rsid w:val="00FC2F94"/>
    <w:rsid w:val="00FC3A40"/>
    <w:rsid w:val="00FC3EB4"/>
    <w:rsid w:val="00FC469D"/>
    <w:rsid w:val="00FC50E9"/>
    <w:rsid w:val="00FC5538"/>
    <w:rsid w:val="00FC558B"/>
    <w:rsid w:val="00FC72D2"/>
    <w:rsid w:val="00FC7CEC"/>
    <w:rsid w:val="00FD0D9E"/>
    <w:rsid w:val="00FD0FD4"/>
    <w:rsid w:val="00FD14C2"/>
    <w:rsid w:val="00FD1F33"/>
    <w:rsid w:val="00FD2187"/>
    <w:rsid w:val="00FD2448"/>
    <w:rsid w:val="00FD269E"/>
    <w:rsid w:val="00FD2DA9"/>
    <w:rsid w:val="00FD33B0"/>
    <w:rsid w:val="00FD5183"/>
    <w:rsid w:val="00FD56F7"/>
    <w:rsid w:val="00FD5E09"/>
    <w:rsid w:val="00FD6BEE"/>
    <w:rsid w:val="00FD744E"/>
    <w:rsid w:val="00FD7E8A"/>
    <w:rsid w:val="00FE038E"/>
    <w:rsid w:val="00FE0C87"/>
    <w:rsid w:val="00FE18CD"/>
    <w:rsid w:val="00FE1F11"/>
    <w:rsid w:val="00FE2B80"/>
    <w:rsid w:val="00FE5194"/>
    <w:rsid w:val="00FE5E8A"/>
    <w:rsid w:val="00FF0590"/>
    <w:rsid w:val="00FF10B9"/>
    <w:rsid w:val="00FF1A93"/>
    <w:rsid w:val="00FF22F6"/>
    <w:rsid w:val="00FF2BF5"/>
    <w:rsid w:val="00FF2C14"/>
    <w:rsid w:val="00FF5A62"/>
    <w:rsid w:val="00FF7A1C"/>
    <w:rsid w:val="02CB6F50"/>
    <w:rsid w:val="4E80E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39507"/>
  <w15:chartTrackingRefBased/>
  <w15:docId w15:val="{FF12E7CA-54F4-45D4-98B4-97572F286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rsid w:val="00403FEC"/>
    <w:pPr>
      <w:spacing w:line="259" w:lineRule="auto"/>
    </w:pPr>
    <w:rPr>
      <w:sz w:val="22"/>
      <w:szCs w:val="22"/>
    </w:rPr>
  </w:style>
  <w:style w:type="paragraph" w:styleId="Heading1">
    <w:name w:val="heading 1"/>
    <w:basedOn w:val="Normal"/>
    <w:next w:val="Normal"/>
    <w:link w:val="Heading1Char"/>
    <w:uiPriority w:val="9"/>
    <w:qFormat/>
    <w:rsid w:val="001E30AE"/>
    <w:pPr>
      <w:keepNext/>
      <w:keepLines/>
      <w:spacing w:before="360" w:after="80"/>
      <w:jc w:val="center"/>
      <w:outlineLvl w:val="0"/>
    </w:pPr>
    <w:rPr>
      <w:rFonts w:ascii="Times New Roman" w:eastAsiaTheme="majorEastAsia" w:hAnsi="Times New Roman" w:cs="Times New Roman"/>
      <w:b/>
      <w:bCs/>
      <w:sz w:val="32"/>
      <w:szCs w:val="32"/>
    </w:rPr>
  </w:style>
  <w:style w:type="paragraph" w:styleId="Heading2">
    <w:name w:val="heading 2"/>
    <w:basedOn w:val="Normal"/>
    <w:next w:val="Normal"/>
    <w:link w:val="Heading2Char"/>
    <w:uiPriority w:val="9"/>
    <w:unhideWhenUsed/>
    <w:qFormat/>
    <w:rsid w:val="00CD5E99"/>
    <w:pPr>
      <w:keepNext/>
      <w:keepLines/>
      <w:spacing w:before="160" w:after="80"/>
      <w:outlineLvl w:val="1"/>
    </w:pPr>
    <w:rPr>
      <w:rFonts w:ascii="Times New Roman" w:eastAsiaTheme="majorEastAsia" w:hAnsi="Times New Roman" w:cs="Times New Roman"/>
      <w:b/>
      <w:bCs/>
      <w:sz w:val="28"/>
      <w:szCs w:val="28"/>
      <w:lang w:val="en-US"/>
    </w:rPr>
  </w:style>
  <w:style w:type="paragraph" w:styleId="Heading3">
    <w:name w:val="heading 3"/>
    <w:basedOn w:val="Normal"/>
    <w:next w:val="Normal"/>
    <w:link w:val="Heading3Char"/>
    <w:uiPriority w:val="9"/>
    <w:unhideWhenUsed/>
    <w:qFormat/>
    <w:rsid w:val="00CD5E99"/>
    <w:pPr>
      <w:keepNext/>
      <w:keepLines/>
      <w:spacing w:before="160" w:after="80"/>
      <w:outlineLvl w:val="2"/>
    </w:pPr>
    <w:rPr>
      <w:rFonts w:ascii="Times New Roman" w:eastAsiaTheme="majorEastAsia" w:hAnsi="Times New Roman" w:cs="Times New Roman"/>
      <w:b/>
      <w:bCs/>
      <w:sz w:val="26"/>
      <w:szCs w:val="26"/>
      <w:lang w:val="en-US"/>
    </w:rPr>
  </w:style>
  <w:style w:type="paragraph" w:styleId="Heading4">
    <w:name w:val="heading 4"/>
    <w:basedOn w:val="Normal"/>
    <w:next w:val="Normal"/>
    <w:link w:val="Heading4Char"/>
    <w:uiPriority w:val="9"/>
    <w:unhideWhenUsed/>
    <w:qFormat/>
    <w:rsid w:val="00403F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3F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0AE"/>
    <w:rPr>
      <w:rFonts w:ascii="Times New Roman" w:eastAsiaTheme="majorEastAsia" w:hAnsi="Times New Roman" w:cs="Times New Roman"/>
      <w:b/>
      <w:bCs/>
      <w:sz w:val="32"/>
      <w:szCs w:val="32"/>
    </w:rPr>
  </w:style>
  <w:style w:type="character" w:customStyle="1" w:styleId="Heading2Char">
    <w:name w:val="Heading 2 Char"/>
    <w:basedOn w:val="DefaultParagraphFont"/>
    <w:link w:val="Heading2"/>
    <w:uiPriority w:val="9"/>
    <w:rsid w:val="00CD5E99"/>
    <w:rPr>
      <w:rFonts w:ascii="Times New Roman" w:eastAsiaTheme="majorEastAsia" w:hAnsi="Times New Roman" w:cs="Times New Roman"/>
      <w:b/>
      <w:bCs/>
      <w:sz w:val="28"/>
      <w:szCs w:val="28"/>
      <w:lang w:val="en-US"/>
    </w:rPr>
  </w:style>
  <w:style w:type="character" w:customStyle="1" w:styleId="Heading3Char">
    <w:name w:val="Heading 3 Char"/>
    <w:basedOn w:val="DefaultParagraphFont"/>
    <w:link w:val="Heading3"/>
    <w:uiPriority w:val="9"/>
    <w:rsid w:val="00CD5E99"/>
    <w:rPr>
      <w:rFonts w:ascii="Times New Roman" w:eastAsiaTheme="majorEastAsia" w:hAnsi="Times New Roman" w:cs="Times New Roman"/>
      <w:b/>
      <w:bCs/>
      <w:sz w:val="26"/>
      <w:szCs w:val="26"/>
      <w:lang w:val="en-US"/>
    </w:rPr>
  </w:style>
  <w:style w:type="character" w:customStyle="1" w:styleId="Heading4Char">
    <w:name w:val="Heading 4 Char"/>
    <w:basedOn w:val="DefaultParagraphFont"/>
    <w:link w:val="Heading4"/>
    <w:uiPriority w:val="9"/>
    <w:rsid w:val="00403F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3F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FEC"/>
    <w:rPr>
      <w:rFonts w:eastAsiaTheme="majorEastAsia" w:cstheme="majorBidi"/>
      <w:color w:val="272727" w:themeColor="text1" w:themeTint="D8"/>
    </w:rPr>
  </w:style>
  <w:style w:type="paragraph" w:styleId="Title">
    <w:name w:val="Title"/>
    <w:basedOn w:val="Normal"/>
    <w:next w:val="Normal"/>
    <w:link w:val="TitleChar"/>
    <w:uiPriority w:val="10"/>
    <w:qFormat/>
    <w:rsid w:val="00403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FEC"/>
    <w:pPr>
      <w:spacing w:before="160"/>
      <w:jc w:val="center"/>
    </w:pPr>
    <w:rPr>
      <w:i/>
      <w:iCs/>
      <w:color w:val="404040" w:themeColor="text1" w:themeTint="BF"/>
    </w:rPr>
  </w:style>
  <w:style w:type="character" w:customStyle="1" w:styleId="QuoteChar">
    <w:name w:val="Quote Char"/>
    <w:basedOn w:val="DefaultParagraphFont"/>
    <w:link w:val="Quote"/>
    <w:uiPriority w:val="29"/>
    <w:rsid w:val="00403FEC"/>
    <w:rPr>
      <w:i/>
      <w:iCs/>
      <w:color w:val="404040" w:themeColor="text1" w:themeTint="BF"/>
    </w:rPr>
  </w:style>
  <w:style w:type="paragraph" w:styleId="ListParagraph">
    <w:name w:val="List Paragraph"/>
    <w:basedOn w:val="Normal"/>
    <w:uiPriority w:val="34"/>
    <w:qFormat/>
    <w:rsid w:val="00403FEC"/>
    <w:pPr>
      <w:ind w:left="720"/>
      <w:contextualSpacing/>
    </w:pPr>
  </w:style>
  <w:style w:type="character" w:styleId="IntenseEmphasis">
    <w:name w:val="Intense Emphasis"/>
    <w:basedOn w:val="DefaultParagraphFont"/>
    <w:uiPriority w:val="21"/>
    <w:qFormat/>
    <w:rsid w:val="00403FEC"/>
    <w:rPr>
      <w:i/>
      <w:iCs/>
      <w:color w:val="0F4761" w:themeColor="accent1" w:themeShade="BF"/>
    </w:rPr>
  </w:style>
  <w:style w:type="paragraph" w:styleId="IntenseQuote">
    <w:name w:val="Intense Quote"/>
    <w:basedOn w:val="Normal"/>
    <w:next w:val="Normal"/>
    <w:link w:val="IntenseQuoteChar"/>
    <w:uiPriority w:val="30"/>
    <w:qFormat/>
    <w:rsid w:val="00403F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FEC"/>
    <w:rPr>
      <w:i/>
      <w:iCs/>
      <w:color w:val="0F4761" w:themeColor="accent1" w:themeShade="BF"/>
    </w:rPr>
  </w:style>
  <w:style w:type="character" w:styleId="IntenseReference">
    <w:name w:val="Intense Reference"/>
    <w:basedOn w:val="DefaultParagraphFont"/>
    <w:uiPriority w:val="32"/>
    <w:qFormat/>
    <w:rsid w:val="00403FEC"/>
    <w:rPr>
      <w:b/>
      <w:bCs/>
      <w:smallCaps/>
      <w:color w:val="0F4761" w:themeColor="accent1" w:themeShade="BF"/>
      <w:spacing w:val="5"/>
    </w:rPr>
  </w:style>
  <w:style w:type="paragraph" w:styleId="NoSpacing">
    <w:name w:val="No Spacing"/>
    <w:link w:val="NoSpacingChar"/>
    <w:uiPriority w:val="1"/>
    <w:qFormat/>
    <w:rsid w:val="00403FEC"/>
    <w:pPr>
      <w:spacing w:after="0" w:line="240" w:lineRule="auto"/>
    </w:pPr>
    <w:rPr>
      <w:rFonts w:eastAsiaTheme="minorEastAsia"/>
      <w:kern w:val="0"/>
      <w:sz w:val="22"/>
      <w:szCs w:val="22"/>
      <w:lang w:eastAsia="vi-VN"/>
      <w14:ligatures w14:val="none"/>
    </w:rPr>
  </w:style>
  <w:style w:type="character" w:customStyle="1" w:styleId="NoSpacingChar">
    <w:name w:val="No Spacing Char"/>
    <w:basedOn w:val="DefaultParagraphFont"/>
    <w:link w:val="NoSpacing"/>
    <w:uiPriority w:val="1"/>
    <w:rsid w:val="00403FEC"/>
    <w:rPr>
      <w:rFonts w:eastAsiaTheme="minorEastAsia"/>
      <w:kern w:val="0"/>
      <w:sz w:val="22"/>
      <w:szCs w:val="22"/>
      <w:lang w:eastAsia="vi-VN"/>
      <w14:ligatures w14:val="none"/>
    </w:rPr>
  </w:style>
  <w:style w:type="character" w:styleId="Hyperlink">
    <w:name w:val="Hyperlink"/>
    <w:basedOn w:val="DefaultParagraphFont"/>
    <w:uiPriority w:val="99"/>
    <w:unhideWhenUsed/>
    <w:rsid w:val="00403FEC"/>
    <w:rPr>
      <w:color w:val="467886" w:themeColor="hyperlink"/>
      <w:u w:val="single"/>
    </w:rPr>
  </w:style>
  <w:style w:type="paragraph" w:styleId="Footer">
    <w:name w:val="footer"/>
    <w:basedOn w:val="Normal"/>
    <w:link w:val="FooterChar"/>
    <w:uiPriority w:val="99"/>
    <w:unhideWhenUsed/>
    <w:rsid w:val="00403F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FEC"/>
    <w:rPr>
      <w:sz w:val="22"/>
      <w:szCs w:val="22"/>
    </w:rPr>
  </w:style>
  <w:style w:type="paragraph" w:styleId="TOCHeading">
    <w:name w:val="TOC Heading"/>
    <w:basedOn w:val="Heading1"/>
    <w:next w:val="Normal"/>
    <w:uiPriority w:val="39"/>
    <w:unhideWhenUsed/>
    <w:qFormat/>
    <w:rsid w:val="00403FEC"/>
    <w:pPr>
      <w:spacing w:before="240" w:after="0"/>
      <w:outlineLvl w:val="9"/>
    </w:pPr>
    <w:rPr>
      <w:kern w:val="0"/>
      <w:lang w:val="en-US" w:eastAsia="vi-VN"/>
      <w14:ligatures w14:val="none"/>
    </w:rPr>
  </w:style>
  <w:style w:type="paragraph" w:styleId="TOC1">
    <w:name w:val="toc 1"/>
    <w:basedOn w:val="Normal"/>
    <w:next w:val="Normal"/>
    <w:autoRedefine/>
    <w:uiPriority w:val="39"/>
    <w:unhideWhenUsed/>
    <w:rsid w:val="00403FEC"/>
    <w:pPr>
      <w:spacing w:after="100"/>
    </w:pPr>
  </w:style>
  <w:style w:type="paragraph" w:styleId="TOC2">
    <w:name w:val="toc 2"/>
    <w:basedOn w:val="Normal"/>
    <w:next w:val="Normal"/>
    <w:autoRedefine/>
    <w:uiPriority w:val="39"/>
    <w:unhideWhenUsed/>
    <w:rsid w:val="00403FEC"/>
    <w:pPr>
      <w:spacing w:after="100"/>
      <w:ind w:left="220"/>
    </w:pPr>
  </w:style>
  <w:style w:type="paragraph" w:styleId="NormalWeb">
    <w:name w:val="Normal (Web)"/>
    <w:basedOn w:val="Normal"/>
    <w:uiPriority w:val="99"/>
    <w:unhideWhenUsed/>
    <w:rsid w:val="00403FEC"/>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403FEC"/>
    <w:rPr>
      <w:b/>
      <w:bCs/>
    </w:rPr>
  </w:style>
  <w:style w:type="character" w:styleId="HTMLCode">
    <w:name w:val="HTML Code"/>
    <w:basedOn w:val="DefaultParagraphFont"/>
    <w:uiPriority w:val="99"/>
    <w:semiHidden/>
    <w:unhideWhenUsed/>
    <w:rsid w:val="00403FEC"/>
    <w:rPr>
      <w:rFonts w:ascii="Courier New" w:eastAsia="Times New Roman" w:hAnsi="Courier New" w:cs="Courier New"/>
      <w:sz w:val="20"/>
      <w:szCs w:val="20"/>
    </w:rPr>
  </w:style>
  <w:style w:type="table" w:styleId="GridTable5Dark">
    <w:name w:val="Grid Table 5 Dark"/>
    <w:basedOn w:val="TableNormal"/>
    <w:uiPriority w:val="50"/>
    <w:rsid w:val="00403F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UnresolvedMention">
    <w:name w:val="Unresolved Mention"/>
    <w:basedOn w:val="DefaultParagraphFont"/>
    <w:uiPriority w:val="99"/>
    <w:semiHidden/>
    <w:unhideWhenUsed/>
    <w:rsid w:val="00E97073"/>
    <w:rPr>
      <w:color w:val="605E5C"/>
      <w:shd w:val="clear" w:color="auto" w:fill="E1DFDD"/>
    </w:rPr>
  </w:style>
  <w:style w:type="paragraph" w:styleId="TOC3">
    <w:name w:val="toc 3"/>
    <w:basedOn w:val="Normal"/>
    <w:next w:val="Normal"/>
    <w:autoRedefine/>
    <w:uiPriority w:val="39"/>
    <w:unhideWhenUsed/>
    <w:rsid w:val="001E30AE"/>
    <w:pPr>
      <w:spacing w:after="100"/>
      <w:ind w:left="440"/>
    </w:pPr>
  </w:style>
  <w:style w:type="paragraph" w:styleId="Header">
    <w:name w:val="header"/>
    <w:basedOn w:val="Normal"/>
    <w:link w:val="HeaderChar"/>
    <w:uiPriority w:val="99"/>
    <w:unhideWhenUsed/>
    <w:rsid w:val="005450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500D"/>
    <w:rPr>
      <w:sz w:val="22"/>
      <w:szCs w:val="22"/>
    </w:rPr>
  </w:style>
  <w:style w:type="table" w:styleId="GridTable4">
    <w:name w:val="Grid Table 4"/>
    <w:basedOn w:val="TableNormal"/>
    <w:uiPriority w:val="49"/>
    <w:rsid w:val="0062222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62222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2D6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670B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ListTable7Colorful">
    <w:name w:val="List Table 7 Colorful"/>
    <w:basedOn w:val="TableNormal"/>
    <w:uiPriority w:val="52"/>
    <w:rsid w:val="0073222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73222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7322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3222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73222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1678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1678F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678F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
    <w:name w:val="Grid Table 6 Colorful"/>
    <w:basedOn w:val="TableNormal"/>
    <w:uiPriority w:val="51"/>
    <w:rsid w:val="007D458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F575D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unhideWhenUsed/>
    <w:rsid w:val="008B69F0"/>
    <w:pPr>
      <w:spacing w:after="100" w:line="278" w:lineRule="auto"/>
      <w:ind w:left="720"/>
    </w:pPr>
    <w:rPr>
      <w:rFonts w:eastAsiaTheme="minorEastAsia"/>
      <w:sz w:val="24"/>
      <w:szCs w:val="24"/>
      <w:lang w:eastAsia="vi-VN"/>
    </w:rPr>
  </w:style>
  <w:style w:type="paragraph" w:styleId="TOC5">
    <w:name w:val="toc 5"/>
    <w:basedOn w:val="Normal"/>
    <w:next w:val="Normal"/>
    <w:autoRedefine/>
    <w:uiPriority w:val="39"/>
    <w:unhideWhenUsed/>
    <w:rsid w:val="008B69F0"/>
    <w:pPr>
      <w:spacing w:after="100" w:line="278" w:lineRule="auto"/>
      <w:ind w:left="960"/>
    </w:pPr>
    <w:rPr>
      <w:rFonts w:eastAsiaTheme="minorEastAsia"/>
      <w:sz w:val="24"/>
      <w:szCs w:val="24"/>
      <w:lang w:eastAsia="vi-VN"/>
    </w:rPr>
  </w:style>
  <w:style w:type="paragraph" w:styleId="TOC6">
    <w:name w:val="toc 6"/>
    <w:basedOn w:val="Normal"/>
    <w:next w:val="Normal"/>
    <w:autoRedefine/>
    <w:uiPriority w:val="39"/>
    <w:unhideWhenUsed/>
    <w:rsid w:val="008B69F0"/>
    <w:pPr>
      <w:spacing w:after="100" w:line="278" w:lineRule="auto"/>
      <w:ind w:left="1200"/>
    </w:pPr>
    <w:rPr>
      <w:rFonts w:eastAsiaTheme="minorEastAsia"/>
      <w:sz w:val="24"/>
      <w:szCs w:val="24"/>
      <w:lang w:eastAsia="vi-VN"/>
    </w:rPr>
  </w:style>
  <w:style w:type="paragraph" w:styleId="TOC7">
    <w:name w:val="toc 7"/>
    <w:basedOn w:val="Normal"/>
    <w:next w:val="Normal"/>
    <w:autoRedefine/>
    <w:uiPriority w:val="39"/>
    <w:unhideWhenUsed/>
    <w:rsid w:val="008B69F0"/>
    <w:pPr>
      <w:spacing w:after="100" w:line="278" w:lineRule="auto"/>
      <w:ind w:left="1440"/>
    </w:pPr>
    <w:rPr>
      <w:rFonts w:eastAsiaTheme="minorEastAsia"/>
      <w:sz w:val="24"/>
      <w:szCs w:val="24"/>
      <w:lang w:eastAsia="vi-VN"/>
    </w:rPr>
  </w:style>
  <w:style w:type="paragraph" w:styleId="TOC8">
    <w:name w:val="toc 8"/>
    <w:basedOn w:val="Normal"/>
    <w:next w:val="Normal"/>
    <w:autoRedefine/>
    <w:uiPriority w:val="39"/>
    <w:unhideWhenUsed/>
    <w:rsid w:val="008B69F0"/>
    <w:pPr>
      <w:spacing w:after="100" w:line="278" w:lineRule="auto"/>
      <w:ind w:left="1680"/>
    </w:pPr>
    <w:rPr>
      <w:rFonts w:eastAsiaTheme="minorEastAsia"/>
      <w:sz w:val="24"/>
      <w:szCs w:val="24"/>
      <w:lang w:eastAsia="vi-VN"/>
    </w:rPr>
  </w:style>
  <w:style w:type="paragraph" w:styleId="TOC9">
    <w:name w:val="toc 9"/>
    <w:basedOn w:val="Normal"/>
    <w:next w:val="Normal"/>
    <w:autoRedefine/>
    <w:uiPriority w:val="39"/>
    <w:unhideWhenUsed/>
    <w:rsid w:val="008B69F0"/>
    <w:pPr>
      <w:spacing w:after="100" w:line="278" w:lineRule="auto"/>
      <w:ind w:left="1920"/>
    </w:pPr>
    <w:rPr>
      <w:rFonts w:eastAsiaTheme="minorEastAsia"/>
      <w:sz w:val="24"/>
      <w:szCs w:val="24"/>
      <w:lang w:eastAsia="vi-VN"/>
    </w:rPr>
  </w:style>
  <w:style w:type="paragraph" w:styleId="HTMLPreformatted">
    <w:name w:val="HTML Preformatted"/>
    <w:basedOn w:val="Normal"/>
    <w:link w:val="HTMLPreformattedChar"/>
    <w:uiPriority w:val="99"/>
    <w:semiHidden/>
    <w:unhideWhenUsed/>
    <w:rsid w:val="00EC2DB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C2DB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9699">
      <w:bodyDiv w:val="1"/>
      <w:marLeft w:val="0"/>
      <w:marRight w:val="0"/>
      <w:marTop w:val="0"/>
      <w:marBottom w:val="0"/>
      <w:divBdr>
        <w:top w:val="none" w:sz="0" w:space="0" w:color="auto"/>
        <w:left w:val="none" w:sz="0" w:space="0" w:color="auto"/>
        <w:bottom w:val="none" w:sz="0" w:space="0" w:color="auto"/>
        <w:right w:val="none" w:sz="0" w:space="0" w:color="auto"/>
      </w:divBdr>
    </w:div>
    <w:div w:id="88426614">
      <w:bodyDiv w:val="1"/>
      <w:marLeft w:val="0"/>
      <w:marRight w:val="0"/>
      <w:marTop w:val="0"/>
      <w:marBottom w:val="0"/>
      <w:divBdr>
        <w:top w:val="none" w:sz="0" w:space="0" w:color="auto"/>
        <w:left w:val="none" w:sz="0" w:space="0" w:color="auto"/>
        <w:bottom w:val="none" w:sz="0" w:space="0" w:color="auto"/>
        <w:right w:val="none" w:sz="0" w:space="0" w:color="auto"/>
      </w:divBdr>
    </w:div>
    <w:div w:id="197356291">
      <w:bodyDiv w:val="1"/>
      <w:marLeft w:val="0"/>
      <w:marRight w:val="0"/>
      <w:marTop w:val="0"/>
      <w:marBottom w:val="0"/>
      <w:divBdr>
        <w:top w:val="none" w:sz="0" w:space="0" w:color="auto"/>
        <w:left w:val="none" w:sz="0" w:space="0" w:color="auto"/>
        <w:bottom w:val="none" w:sz="0" w:space="0" w:color="auto"/>
        <w:right w:val="none" w:sz="0" w:space="0" w:color="auto"/>
      </w:divBdr>
    </w:div>
    <w:div w:id="204416348">
      <w:bodyDiv w:val="1"/>
      <w:marLeft w:val="0"/>
      <w:marRight w:val="0"/>
      <w:marTop w:val="0"/>
      <w:marBottom w:val="0"/>
      <w:divBdr>
        <w:top w:val="none" w:sz="0" w:space="0" w:color="auto"/>
        <w:left w:val="none" w:sz="0" w:space="0" w:color="auto"/>
        <w:bottom w:val="none" w:sz="0" w:space="0" w:color="auto"/>
        <w:right w:val="none" w:sz="0" w:space="0" w:color="auto"/>
      </w:divBdr>
    </w:div>
    <w:div w:id="380137513">
      <w:bodyDiv w:val="1"/>
      <w:marLeft w:val="0"/>
      <w:marRight w:val="0"/>
      <w:marTop w:val="0"/>
      <w:marBottom w:val="0"/>
      <w:divBdr>
        <w:top w:val="none" w:sz="0" w:space="0" w:color="auto"/>
        <w:left w:val="none" w:sz="0" w:space="0" w:color="auto"/>
        <w:bottom w:val="none" w:sz="0" w:space="0" w:color="auto"/>
        <w:right w:val="none" w:sz="0" w:space="0" w:color="auto"/>
      </w:divBdr>
    </w:div>
    <w:div w:id="511530383">
      <w:bodyDiv w:val="1"/>
      <w:marLeft w:val="0"/>
      <w:marRight w:val="0"/>
      <w:marTop w:val="0"/>
      <w:marBottom w:val="0"/>
      <w:divBdr>
        <w:top w:val="none" w:sz="0" w:space="0" w:color="auto"/>
        <w:left w:val="none" w:sz="0" w:space="0" w:color="auto"/>
        <w:bottom w:val="none" w:sz="0" w:space="0" w:color="auto"/>
        <w:right w:val="none" w:sz="0" w:space="0" w:color="auto"/>
      </w:divBdr>
    </w:div>
    <w:div w:id="561259384">
      <w:bodyDiv w:val="1"/>
      <w:marLeft w:val="0"/>
      <w:marRight w:val="0"/>
      <w:marTop w:val="0"/>
      <w:marBottom w:val="0"/>
      <w:divBdr>
        <w:top w:val="none" w:sz="0" w:space="0" w:color="auto"/>
        <w:left w:val="none" w:sz="0" w:space="0" w:color="auto"/>
        <w:bottom w:val="none" w:sz="0" w:space="0" w:color="auto"/>
        <w:right w:val="none" w:sz="0" w:space="0" w:color="auto"/>
      </w:divBdr>
    </w:div>
    <w:div w:id="620572834">
      <w:bodyDiv w:val="1"/>
      <w:marLeft w:val="0"/>
      <w:marRight w:val="0"/>
      <w:marTop w:val="0"/>
      <w:marBottom w:val="0"/>
      <w:divBdr>
        <w:top w:val="none" w:sz="0" w:space="0" w:color="auto"/>
        <w:left w:val="none" w:sz="0" w:space="0" w:color="auto"/>
        <w:bottom w:val="none" w:sz="0" w:space="0" w:color="auto"/>
        <w:right w:val="none" w:sz="0" w:space="0" w:color="auto"/>
      </w:divBdr>
    </w:div>
    <w:div w:id="663708196">
      <w:bodyDiv w:val="1"/>
      <w:marLeft w:val="0"/>
      <w:marRight w:val="0"/>
      <w:marTop w:val="0"/>
      <w:marBottom w:val="0"/>
      <w:divBdr>
        <w:top w:val="none" w:sz="0" w:space="0" w:color="auto"/>
        <w:left w:val="none" w:sz="0" w:space="0" w:color="auto"/>
        <w:bottom w:val="none" w:sz="0" w:space="0" w:color="auto"/>
        <w:right w:val="none" w:sz="0" w:space="0" w:color="auto"/>
      </w:divBdr>
    </w:div>
    <w:div w:id="711467343">
      <w:bodyDiv w:val="1"/>
      <w:marLeft w:val="0"/>
      <w:marRight w:val="0"/>
      <w:marTop w:val="0"/>
      <w:marBottom w:val="0"/>
      <w:divBdr>
        <w:top w:val="none" w:sz="0" w:space="0" w:color="auto"/>
        <w:left w:val="none" w:sz="0" w:space="0" w:color="auto"/>
        <w:bottom w:val="none" w:sz="0" w:space="0" w:color="auto"/>
        <w:right w:val="none" w:sz="0" w:space="0" w:color="auto"/>
      </w:divBdr>
    </w:div>
    <w:div w:id="722027541">
      <w:bodyDiv w:val="1"/>
      <w:marLeft w:val="0"/>
      <w:marRight w:val="0"/>
      <w:marTop w:val="0"/>
      <w:marBottom w:val="0"/>
      <w:divBdr>
        <w:top w:val="none" w:sz="0" w:space="0" w:color="auto"/>
        <w:left w:val="none" w:sz="0" w:space="0" w:color="auto"/>
        <w:bottom w:val="none" w:sz="0" w:space="0" w:color="auto"/>
        <w:right w:val="none" w:sz="0" w:space="0" w:color="auto"/>
      </w:divBdr>
    </w:div>
    <w:div w:id="724179758">
      <w:bodyDiv w:val="1"/>
      <w:marLeft w:val="0"/>
      <w:marRight w:val="0"/>
      <w:marTop w:val="0"/>
      <w:marBottom w:val="0"/>
      <w:divBdr>
        <w:top w:val="none" w:sz="0" w:space="0" w:color="auto"/>
        <w:left w:val="none" w:sz="0" w:space="0" w:color="auto"/>
        <w:bottom w:val="none" w:sz="0" w:space="0" w:color="auto"/>
        <w:right w:val="none" w:sz="0" w:space="0" w:color="auto"/>
      </w:divBdr>
    </w:div>
    <w:div w:id="768895011">
      <w:bodyDiv w:val="1"/>
      <w:marLeft w:val="0"/>
      <w:marRight w:val="0"/>
      <w:marTop w:val="0"/>
      <w:marBottom w:val="0"/>
      <w:divBdr>
        <w:top w:val="none" w:sz="0" w:space="0" w:color="auto"/>
        <w:left w:val="none" w:sz="0" w:space="0" w:color="auto"/>
        <w:bottom w:val="none" w:sz="0" w:space="0" w:color="auto"/>
        <w:right w:val="none" w:sz="0" w:space="0" w:color="auto"/>
      </w:divBdr>
    </w:div>
    <w:div w:id="828446570">
      <w:bodyDiv w:val="1"/>
      <w:marLeft w:val="0"/>
      <w:marRight w:val="0"/>
      <w:marTop w:val="0"/>
      <w:marBottom w:val="0"/>
      <w:divBdr>
        <w:top w:val="none" w:sz="0" w:space="0" w:color="auto"/>
        <w:left w:val="none" w:sz="0" w:space="0" w:color="auto"/>
        <w:bottom w:val="none" w:sz="0" w:space="0" w:color="auto"/>
        <w:right w:val="none" w:sz="0" w:space="0" w:color="auto"/>
      </w:divBdr>
    </w:div>
    <w:div w:id="938029988">
      <w:bodyDiv w:val="1"/>
      <w:marLeft w:val="0"/>
      <w:marRight w:val="0"/>
      <w:marTop w:val="0"/>
      <w:marBottom w:val="0"/>
      <w:divBdr>
        <w:top w:val="none" w:sz="0" w:space="0" w:color="auto"/>
        <w:left w:val="none" w:sz="0" w:space="0" w:color="auto"/>
        <w:bottom w:val="none" w:sz="0" w:space="0" w:color="auto"/>
        <w:right w:val="none" w:sz="0" w:space="0" w:color="auto"/>
      </w:divBdr>
    </w:div>
    <w:div w:id="971329941">
      <w:bodyDiv w:val="1"/>
      <w:marLeft w:val="0"/>
      <w:marRight w:val="0"/>
      <w:marTop w:val="0"/>
      <w:marBottom w:val="0"/>
      <w:divBdr>
        <w:top w:val="none" w:sz="0" w:space="0" w:color="auto"/>
        <w:left w:val="none" w:sz="0" w:space="0" w:color="auto"/>
        <w:bottom w:val="none" w:sz="0" w:space="0" w:color="auto"/>
        <w:right w:val="none" w:sz="0" w:space="0" w:color="auto"/>
      </w:divBdr>
    </w:div>
    <w:div w:id="1074859149">
      <w:bodyDiv w:val="1"/>
      <w:marLeft w:val="0"/>
      <w:marRight w:val="0"/>
      <w:marTop w:val="0"/>
      <w:marBottom w:val="0"/>
      <w:divBdr>
        <w:top w:val="none" w:sz="0" w:space="0" w:color="auto"/>
        <w:left w:val="none" w:sz="0" w:space="0" w:color="auto"/>
        <w:bottom w:val="none" w:sz="0" w:space="0" w:color="auto"/>
        <w:right w:val="none" w:sz="0" w:space="0" w:color="auto"/>
      </w:divBdr>
    </w:div>
    <w:div w:id="1190921797">
      <w:bodyDiv w:val="1"/>
      <w:marLeft w:val="0"/>
      <w:marRight w:val="0"/>
      <w:marTop w:val="0"/>
      <w:marBottom w:val="0"/>
      <w:divBdr>
        <w:top w:val="none" w:sz="0" w:space="0" w:color="auto"/>
        <w:left w:val="none" w:sz="0" w:space="0" w:color="auto"/>
        <w:bottom w:val="none" w:sz="0" w:space="0" w:color="auto"/>
        <w:right w:val="none" w:sz="0" w:space="0" w:color="auto"/>
      </w:divBdr>
    </w:div>
    <w:div w:id="1208762978">
      <w:bodyDiv w:val="1"/>
      <w:marLeft w:val="0"/>
      <w:marRight w:val="0"/>
      <w:marTop w:val="0"/>
      <w:marBottom w:val="0"/>
      <w:divBdr>
        <w:top w:val="none" w:sz="0" w:space="0" w:color="auto"/>
        <w:left w:val="none" w:sz="0" w:space="0" w:color="auto"/>
        <w:bottom w:val="none" w:sz="0" w:space="0" w:color="auto"/>
        <w:right w:val="none" w:sz="0" w:space="0" w:color="auto"/>
      </w:divBdr>
      <w:divsChild>
        <w:div w:id="1335106400">
          <w:marLeft w:val="0"/>
          <w:marRight w:val="0"/>
          <w:marTop w:val="0"/>
          <w:marBottom w:val="0"/>
          <w:divBdr>
            <w:top w:val="none" w:sz="0" w:space="0" w:color="auto"/>
            <w:left w:val="none" w:sz="0" w:space="0" w:color="auto"/>
            <w:bottom w:val="none" w:sz="0" w:space="0" w:color="auto"/>
            <w:right w:val="none" w:sz="0" w:space="0" w:color="auto"/>
          </w:divBdr>
          <w:divsChild>
            <w:div w:id="526523533">
              <w:marLeft w:val="0"/>
              <w:marRight w:val="0"/>
              <w:marTop w:val="0"/>
              <w:marBottom w:val="0"/>
              <w:divBdr>
                <w:top w:val="none" w:sz="0" w:space="0" w:color="auto"/>
                <w:left w:val="none" w:sz="0" w:space="0" w:color="auto"/>
                <w:bottom w:val="none" w:sz="0" w:space="0" w:color="auto"/>
                <w:right w:val="none" w:sz="0" w:space="0" w:color="auto"/>
              </w:divBdr>
              <w:divsChild>
                <w:div w:id="1355350277">
                  <w:marLeft w:val="0"/>
                  <w:marRight w:val="0"/>
                  <w:marTop w:val="0"/>
                  <w:marBottom w:val="0"/>
                  <w:divBdr>
                    <w:top w:val="none" w:sz="0" w:space="0" w:color="auto"/>
                    <w:left w:val="none" w:sz="0" w:space="0" w:color="auto"/>
                    <w:bottom w:val="none" w:sz="0" w:space="0" w:color="auto"/>
                    <w:right w:val="none" w:sz="0" w:space="0" w:color="auto"/>
                  </w:divBdr>
                  <w:divsChild>
                    <w:div w:id="904800981">
                      <w:marLeft w:val="0"/>
                      <w:marRight w:val="0"/>
                      <w:marTop w:val="0"/>
                      <w:marBottom w:val="0"/>
                      <w:divBdr>
                        <w:top w:val="none" w:sz="0" w:space="0" w:color="auto"/>
                        <w:left w:val="none" w:sz="0" w:space="0" w:color="auto"/>
                        <w:bottom w:val="none" w:sz="0" w:space="0" w:color="auto"/>
                        <w:right w:val="none" w:sz="0" w:space="0" w:color="auto"/>
                      </w:divBdr>
                      <w:divsChild>
                        <w:div w:id="234630959">
                          <w:marLeft w:val="0"/>
                          <w:marRight w:val="0"/>
                          <w:marTop w:val="0"/>
                          <w:marBottom w:val="0"/>
                          <w:divBdr>
                            <w:top w:val="none" w:sz="0" w:space="0" w:color="auto"/>
                            <w:left w:val="none" w:sz="0" w:space="0" w:color="auto"/>
                            <w:bottom w:val="none" w:sz="0" w:space="0" w:color="auto"/>
                            <w:right w:val="none" w:sz="0" w:space="0" w:color="auto"/>
                          </w:divBdr>
                          <w:divsChild>
                            <w:div w:id="8678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927656">
      <w:bodyDiv w:val="1"/>
      <w:marLeft w:val="0"/>
      <w:marRight w:val="0"/>
      <w:marTop w:val="0"/>
      <w:marBottom w:val="0"/>
      <w:divBdr>
        <w:top w:val="none" w:sz="0" w:space="0" w:color="auto"/>
        <w:left w:val="none" w:sz="0" w:space="0" w:color="auto"/>
        <w:bottom w:val="none" w:sz="0" w:space="0" w:color="auto"/>
        <w:right w:val="none" w:sz="0" w:space="0" w:color="auto"/>
      </w:divBdr>
    </w:div>
    <w:div w:id="1346446942">
      <w:bodyDiv w:val="1"/>
      <w:marLeft w:val="0"/>
      <w:marRight w:val="0"/>
      <w:marTop w:val="0"/>
      <w:marBottom w:val="0"/>
      <w:divBdr>
        <w:top w:val="none" w:sz="0" w:space="0" w:color="auto"/>
        <w:left w:val="none" w:sz="0" w:space="0" w:color="auto"/>
        <w:bottom w:val="none" w:sz="0" w:space="0" w:color="auto"/>
        <w:right w:val="none" w:sz="0" w:space="0" w:color="auto"/>
      </w:divBdr>
    </w:div>
    <w:div w:id="1437403394">
      <w:bodyDiv w:val="1"/>
      <w:marLeft w:val="0"/>
      <w:marRight w:val="0"/>
      <w:marTop w:val="0"/>
      <w:marBottom w:val="0"/>
      <w:divBdr>
        <w:top w:val="none" w:sz="0" w:space="0" w:color="auto"/>
        <w:left w:val="none" w:sz="0" w:space="0" w:color="auto"/>
        <w:bottom w:val="none" w:sz="0" w:space="0" w:color="auto"/>
        <w:right w:val="none" w:sz="0" w:space="0" w:color="auto"/>
      </w:divBdr>
    </w:div>
    <w:div w:id="1487044420">
      <w:bodyDiv w:val="1"/>
      <w:marLeft w:val="0"/>
      <w:marRight w:val="0"/>
      <w:marTop w:val="0"/>
      <w:marBottom w:val="0"/>
      <w:divBdr>
        <w:top w:val="none" w:sz="0" w:space="0" w:color="auto"/>
        <w:left w:val="none" w:sz="0" w:space="0" w:color="auto"/>
        <w:bottom w:val="none" w:sz="0" w:space="0" w:color="auto"/>
        <w:right w:val="none" w:sz="0" w:space="0" w:color="auto"/>
      </w:divBdr>
    </w:div>
    <w:div w:id="1573806756">
      <w:bodyDiv w:val="1"/>
      <w:marLeft w:val="0"/>
      <w:marRight w:val="0"/>
      <w:marTop w:val="0"/>
      <w:marBottom w:val="0"/>
      <w:divBdr>
        <w:top w:val="none" w:sz="0" w:space="0" w:color="auto"/>
        <w:left w:val="none" w:sz="0" w:space="0" w:color="auto"/>
        <w:bottom w:val="none" w:sz="0" w:space="0" w:color="auto"/>
        <w:right w:val="none" w:sz="0" w:space="0" w:color="auto"/>
      </w:divBdr>
      <w:divsChild>
        <w:div w:id="1553925443">
          <w:marLeft w:val="0"/>
          <w:marRight w:val="0"/>
          <w:marTop w:val="0"/>
          <w:marBottom w:val="0"/>
          <w:divBdr>
            <w:top w:val="none" w:sz="0" w:space="0" w:color="auto"/>
            <w:left w:val="none" w:sz="0" w:space="0" w:color="auto"/>
            <w:bottom w:val="none" w:sz="0" w:space="0" w:color="auto"/>
            <w:right w:val="none" w:sz="0" w:space="0" w:color="auto"/>
          </w:divBdr>
          <w:divsChild>
            <w:div w:id="673610619">
              <w:marLeft w:val="0"/>
              <w:marRight w:val="0"/>
              <w:marTop w:val="0"/>
              <w:marBottom w:val="0"/>
              <w:divBdr>
                <w:top w:val="none" w:sz="0" w:space="0" w:color="auto"/>
                <w:left w:val="none" w:sz="0" w:space="0" w:color="auto"/>
                <w:bottom w:val="none" w:sz="0" w:space="0" w:color="auto"/>
                <w:right w:val="none" w:sz="0" w:space="0" w:color="auto"/>
              </w:divBdr>
              <w:divsChild>
                <w:div w:id="209389383">
                  <w:marLeft w:val="0"/>
                  <w:marRight w:val="0"/>
                  <w:marTop w:val="0"/>
                  <w:marBottom w:val="0"/>
                  <w:divBdr>
                    <w:top w:val="none" w:sz="0" w:space="0" w:color="auto"/>
                    <w:left w:val="none" w:sz="0" w:space="0" w:color="auto"/>
                    <w:bottom w:val="none" w:sz="0" w:space="0" w:color="auto"/>
                    <w:right w:val="none" w:sz="0" w:space="0" w:color="auto"/>
                  </w:divBdr>
                  <w:divsChild>
                    <w:div w:id="872839617">
                      <w:marLeft w:val="0"/>
                      <w:marRight w:val="0"/>
                      <w:marTop w:val="0"/>
                      <w:marBottom w:val="0"/>
                      <w:divBdr>
                        <w:top w:val="none" w:sz="0" w:space="0" w:color="auto"/>
                        <w:left w:val="none" w:sz="0" w:space="0" w:color="auto"/>
                        <w:bottom w:val="none" w:sz="0" w:space="0" w:color="auto"/>
                        <w:right w:val="none" w:sz="0" w:space="0" w:color="auto"/>
                      </w:divBdr>
                      <w:divsChild>
                        <w:div w:id="1573540898">
                          <w:marLeft w:val="0"/>
                          <w:marRight w:val="0"/>
                          <w:marTop w:val="0"/>
                          <w:marBottom w:val="0"/>
                          <w:divBdr>
                            <w:top w:val="none" w:sz="0" w:space="0" w:color="auto"/>
                            <w:left w:val="none" w:sz="0" w:space="0" w:color="auto"/>
                            <w:bottom w:val="none" w:sz="0" w:space="0" w:color="auto"/>
                            <w:right w:val="none" w:sz="0" w:space="0" w:color="auto"/>
                          </w:divBdr>
                          <w:divsChild>
                            <w:div w:id="14682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925303">
      <w:bodyDiv w:val="1"/>
      <w:marLeft w:val="0"/>
      <w:marRight w:val="0"/>
      <w:marTop w:val="0"/>
      <w:marBottom w:val="0"/>
      <w:divBdr>
        <w:top w:val="none" w:sz="0" w:space="0" w:color="auto"/>
        <w:left w:val="none" w:sz="0" w:space="0" w:color="auto"/>
        <w:bottom w:val="none" w:sz="0" w:space="0" w:color="auto"/>
        <w:right w:val="none" w:sz="0" w:space="0" w:color="auto"/>
      </w:divBdr>
    </w:div>
    <w:div w:id="1716616980">
      <w:bodyDiv w:val="1"/>
      <w:marLeft w:val="0"/>
      <w:marRight w:val="0"/>
      <w:marTop w:val="0"/>
      <w:marBottom w:val="0"/>
      <w:divBdr>
        <w:top w:val="none" w:sz="0" w:space="0" w:color="auto"/>
        <w:left w:val="none" w:sz="0" w:space="0" w:color="auto"/>
        <w:bottom w:val="none" w:sz="0" w:space="0" w:color="auto"/>
        <w:right w:val="none" w:sz="0" w:space="0" w:color="auto"/>
      </w:divBdr>
    </w:div>
    <w:div w:id="1740127551">
      <w:bodyDiv w:val="1"/>
      <w:marLeft w:val="0"/>
      <w:marRight w:val="0"/>
      <w:marTop w:val="0"/>
      <w:marBottom w:val="0"/>
      <w:divBdr>
        <w:top w:val="none" w:sz="0" w:space="0" w:color="auto"/>
        <w:left w:val="none" w:sz="0" w:space="0" w:color="auto"/>
        <w:bottom w:val="none" w:sz="0" w:space="0" w:color="auto"/>
        <w:right w:val="none" w:sz="0" w:space="0" w:color="auto"/>
      </w:divBdr>
    </w:div>
    <w:div w:id="1778259150">
      <w:bodyDiv w:val="1"/>
      <w:marLeft w:val="0"/>
      <w:marRight w:val="0"/>
      <w:marTop w:val="0"/>
      <w:marBottom w:val="0"/>
      <w:divBdr>
        <w:top w:val="none" w:sz="0" w:space="0" w:color="auto"/>
        <w:left w:val="none" w:sz="0" w:space="0" w:color="auto"/>
        <w:bottom w:val="none" w:sz="0" w:space="0" w:color="auto"/>
        <w:right w:val="none" w:sz="0" w:space="0" w:color="auto"/>
      </w:divBdr>
    </w:div>
    <w:div w:id="1833450859">
      <w:bodyDiv w:val="1"/>
      <w:marLeft w:val="0"/>
      <w:marRight w:val="0"/>
      <w:marTop w:val="0"/>
      <w:marBottom w:val="0"/>
      <w:divBdr>
        <w:top w:val="none" w:sz="0" w:space="0" w:color="auto"/>
        <w:left w:val="none" w:sz="0" w:space="0" w:color="auto"/>
        <w:bottom w:val="none" w:sz="0" w:space="0" w:color="auto"/>
        <w:right w:val="none" w:sz="0" w:space="0" w:color="auto"/>
      </w:divBdr>
    </w:div>
    <w:div w:id="1844122932">
      <w:bodyDiv w:val="1"/>
      <w:marLeft w:val="0"/>
      <w:marRight w:val="0"/>
      <w:marTop w:val="0"/>
      <w:marBottom w:val="0"/>
      <w:divBdr>
        <w:top w:val="none" w:sz="0" w:space="0" w:color="auto"/>
        <w:left w:val="none" w:sz="0" w:space="0" w:color="auto"/>
        <w:bottom w:val="none" w:sz="0" w:space="0" w:color="auto"/>
        <w:right w:val="none" w:sz="0" w:space="0" w:color="auto"/>
      </w:divBdr>
    </w:div>
    <w:div w:id="1863472431">
      <w:bodyDiv w:val="1"/>
      <w:marLeft w:val="0"/>
      <w:marRight w:val="0"/>
      <w:marTop w:val="0"/>
      <w:marBottom w:val="0"/>
      <w:divBdr>
        <w:top w:val="none" w:sz="0" w:space="0" w:color="auto"/>
        <w:left w:val="none" w:sz="0" w:space="0" w:color="auto"/>
        <w:bottom w:val="none" w:sz="0" w:space="0" w:color="auto"/>
        <w:right w:val="none" w:sz="0" w:space="0" w:color="auto"/>
      </w:divBdr>
    </w:div>
    <w:div w:id="1895850666">
      <w:bodyDiv w:val="1"/>
      <w:marLeft w:val="0"/>
      <w:marRight w:val="0"/>
      <w:marTop w:val="0"/>
      <w:marBottom w:val="0"/>
      <w:divBdr>
        <w:top w:val="none" w:sz="0" w:space="0" w:color="auto"/>
        <w:left w:val="none" w:sz="0" w:space="0" w:color="auto"/>
        <w:bottom w:val="none" w:sz="0" w:space="0" w:color="auto"/>
        <w:right w:val="none" w:sz="0" w:space="0" w:color="auto"/>
      </w:divBdr>
    </w:div>
    <w:div w:id="1975519847">
      <w:bodyDiv w:val="1"/>
      <w:marLeft w:val="0"/>
      <w:marRight w:val="0"/>
      <w:marTop w:val="0"/>
      <w:marBottom w:val="0"/>
      <w:divBdr>
        <w:top w:val="none" w:sz="0" w:space="0" w:color="auto"/>
        <w:left w:val="none" w:sz="0" w:space="0" w:color="auto"/>
        <w:bottom w:val="none" w:sz="0" w:space="0" w:color="auto"/>
        <w:right w:val="none" w:sz="0" w:space="0" w:color="auto"/>
      </w:divBdr>
    </w:div>
    <w:div w:id="2103182424">
      <w:bodyDiv w:val="1"/>
      <w:marLeft w:val="0"/>
      <w:marRight w:val="0"/>
      <w:marTop w:val="0"/>
      <w:marBottom w:val="0"/>
      <w:divBdr>
        <w:top w:val="none" w:sz="0" w:space="0" w:color="auto"/>
        <w:left w:val="none" w:sz="0" w:space="0" w:color="auto"/>
        <w:bottom w:val="none" w:sz="0" w:space="0" w:color="auto"/>
        <w:right w:val="none" w:sz="0" w:space="0" w:color="auto"/>
      </w:divBdr>
    </w:div>
    <w:div w:id="212796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f73629f1-c28b-4a08-a45b-d674b5dd84f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755A6C9BA68CE4AB413821162CF23DF" ma:contentTypeVersion="5" ma:contentTypeDescription="Create a new document." ma:contentTypeScope="" ma:versionID="b796406a15684f2fa11b5a75d331e43a">
  <xsd:schema xmlns:xsd="http://www.w3.org/2001/XMLSchema" xmlns:xs="http://www.w3.org/2001/XMLSchema" xmlns:p="http://schemas.microsoft.com/office/2006/metadata/properties" xmlns:ns3="f73629f1-c28b-4a08-a45b-d674b5dd84f2" targetNamespace="http://schemas.microsoft.com/office/2006/metadata/properties" ma:root="true" ma:fieldsID="f5da92dd08aa77b29401a2e01b1d99ad" ns3:_="">
    <xsd:import namespace="f73629f1-c28b-4a08-a45b-d674b5dd84f2"/>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3629f1-c28b-4a08-a45b-d674b5dd84f2"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A230259-BEEA-445E-8967-DA7F973B3362}">
  <ds:schemaRefs>
    <ds:schemaRef ds:uri="http://schemas.openxmlformats.org/officeDocument/2006/bibliography"/>
  </ds:schemaRefs>
</ds:datastoreItem>
</file>

<file path=customXml/itemProps2.xml><?xml version="1.0" encoding="utf-8"?>
<ds:datastoreItem xmlns:ds="http://schemas.openxmlformats.org/officeDocument/2006/customXml" ds:itemID="{542484DA-9D72-497C-A18C-2CF44AD9E8E4}">
  <ds:schemaRefs>
    <ds:schemaRef ds:uri="http://schemas.microsoft.com/office/infopath/2007/PartnerControls"/>
    <ds:schemaRef ds:uri="http://schemas.openxmlformats.org/package/2006/metadata/core-properties"/>
    <ds:schemaRef ds:uri="f73629f1-c28b-4a08-a45b-d674b5dd84f2"/>
    <ds:schemaRef ds:uri="http://schemas.microsoft.com/office/2006/documentManagement/types"/>
    <ds:schemaRef ds:uri="http://schemas.microsoft.com/office/2006/metadata/properties"/>
    <ds:schemaRef ds:uri="http://www.w3.org/XML/1998/namespace"/>
    <ds:schemaRef ds:uri="http://purl.org/dc/terms/"/>
    <ds:schemaRef ds:uri="http://purl.org/dc/dcmitype/"/>
    <ds:schemaRef ds:uri="http://purl.org/dc/elements/1.1/"/>
  </ds:schemaRefs>
</ds:datastoreItem>
</file>

<file path=customXml/itemProps3.xml><?xml version="1.0" encoding="utf-8"?>
<ds:datastoreItem xmlns:ds="http://schemas.openxmlformats.org/officeDocument/2006/customXml" ds:itemID="{EE27AEDE-B28B-469B-896D-F4FB43FB54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3629f1-c28b-4a08-a45b-d674b5dd84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28BA28-B082-4000-94B2-5CE23B7F377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83</Pages>
  <Words>15655</Words>
  <Characters>89237</Characters>
  <Application>Microsoft Office Word</Application>
  <DocSecurity>0</DocSecurity>
  <Lines>743</Lines>
  <Paragraphs>209</Paragraphs>
  <ScaleCrop>false</ScaleCrop>
  <Company/>
  <LinksUpToDate>false</LinksUpToDate>
  <CharactersWithSpaces>104683</CharactersWithSpaces>
  <SharedDoc>false</SharedDoc>
  <HLinks>
    <vt:vector size="600" baseType="variant">
      <vt:variant>
        <vt:i4>1638451</vt:i4>
      </vt:variant>
      <vt:variant>
        <vt:i4>596</vt:i4>
      </vt:variant>
      <vt:variant>
        <vt:i4>0</vt:i4>
      </vt:variant>
      <vt:variant>
        <vt:i4>5</vt:i4>
      </vt:variant>
      <vt:variant>
        <vt:lpwstr/>
      </vt:variant>
      <vt:variant>
        <vt:lpwstr>_Toc211453585</vt:lpwstr>
      </vt:variant>
      <vt:variant>
        <vt:i4>1638451</vt:i4>
      </vt:variant>
      <vt:variant>
        <vt:i4>590</vt:i4>
      </vt:variant>
      <vt:variant>
        <vt:i4>0</vt:i4>
      </vt:variant>
      <vt:variant>
        <vt:i4>5</vt:i4>
      </vt:variant>
      <vt:variant>
        <vt:lpwstr/>
      </vt:variant>
      <vt:variant>
        <vt:lpwstr>_Toc211453584</vt:lpwstr>
      </vt:variant>
      <vt:variant>
        <vt:i4>1638451</vt:i4>
      </vt:variant>
      <vt:variant>
        <vt:i4>584</vt:i4>
      </vt:variant>
      <vt:variant>
        <vt:i4>0</vt:i4>
      </vt:variant>
      <vt:variant>
        <vt:i4>5</vt:i4>
      </vt:variant>
      <vt:variant>
        <vt:lpwstr/>
      </vt:variant>
      <vt:variant>
        <vt:lpwstr>_Toc211453583</vt:lpwstr>
      </vt:variant>
      <vt:variant>
        <vt:i4>1638451</vt:i4>
      </vt:variant>
      <vt:variant>
        <vt:i4>578</vt:i4>
      </vt:variant>
      <vt:variant>
        <vt:i4>0</vt:i4>
      </vt:variant>
      <vt:variant>
        <vt:i4>5</vt:i4>
      </vt:variant>
      <vt:variant>
        <vt:lpwstr/>
      </vt:variant>
      <vt:variant>
        <vt:lpwstr>_Toc211453582</vt:lpwstr>
      </vt:variant>
      <vt:variant>
        <vt:i4>1638451</vt:i4>
      </vt:variant>
      <vt:variant>
        <vt:i4>572</vt:i4>
      </vt:variant>
      <vt:variant>
        <vt:i4>0</vt:i4>
      </vt:variant>
      <vt:variant>
        <vt:i4>5</vt:i4>
      </vt:variant>
      <vt:variant>
        <vt:lpwstr/>
      </vt:variant>
      <vt:variant>
        <vt:lpwstr>_Toc211453581</vt:lpwstr>
      </vt:variant>
      <vt:variant>
        <vt:i4>1638451</vt:i4>
      </vt:variant>
      <vt:variant>
        <vt:i4>566</vt:i4>
      </vt:variant>
      <vt:variant>
        <vt:i4>0</vt:i4>
      </vt:variant>
      <vt:variant>
        <vt:i4>5</vt:i4>
      </vt:variant>
      <vt:variant>
        <vt:lpwstr/>
      </vt:variant>
      <vt:variant>
        <vt:lpwstr>_Toc211453580</vt:lpwstr>
      </vt:variant>
      <vt:variant>
        <vt:i4>1441843</vt:i4>
      </vt:variant>
      <vt:variant>
        <vt:i4>560</vt:i4>
      </vt:variant>
      <vt:variant>
        <vt:i4>0</vt:i4>
      </vt:variant>
      <vt:variant>
        <vt:i4>5</vt:i4>
      </vt:variant>
      <vt:variant>
        <vt:lpwstr/>
      </vt:variant>
      <vt:variant>
        <vt:lpwstr>_Toc211453579</vt:lpwstr>
      </vt:variant>
      <vt:variant>
        <vt:i4>1441843</vt:i4>
      </vt:variant>
      <vt:variant>
        <vt:i4>554</vt:i4>
      </vt:variant>
      <vt:variant>
        <vt:i4>0</vt:i4>
      </vt:variant>
      <vt:variant>
        <vt:i4>5</vt:i4>
      </vt:variant>
      <vt:variant>
        <vt:lpwstr/>
      </vt:variant>
      <vt:variant>
        <vt:lpwstr>_Toc211453578</vt:lpwstr>
      </vt:variant>
      <vt:variant>
        <vt:i4>1441843</vt:i4>
      </vt:variant>
      <vt:variant>
        <vt:i4>548</vt:i4>
      </vt:variant>
      <vt:variant>
        <vt:i4>0</vt:i4>
      </vt:variant>
      <vt:variant>
        <vt:i4>5</vt:i4>
      </vt:variant>
      <vt:variant>
        <vt:lpwstr/>
      </vt:variant>
      <vt:variant>
        <vt:lpwstr>_Toc211453577</vt:lpwstr>
      </vt:variant>
      <vt:variant>
        <vt:i4>1441843</vt:i4>
      </vt:variant>
      <vt:variant>
        <vt:i4>542</vt:i4>
      </vt:variant>
      <vt:variant>
        <vt:i4>0</vt:i4>
      </vt:variant>
      <vt:variant>
        <vt:i4>5</vt:i4>
      </vt:variant>
      <vt:variant>
        <vt:lpwstr/>
      </vt:variant>
      <vt:variant>
        <vt:lpwstr>_Toc211453576</vt:lpwstr>
      </vt:variant>
      <vt:variant>
        <vt:i4>1441843</vt:i4>
      </vt:variant>
      <vt:variant>
        <vt:i4>536</vt:i4>
      </vt:variant>
      <vt:variant>
        <vt:i4>0</vt:i4>
      </vt:variant>
      <vt:variant>
        <vt:i4>5</vt:i4>
      </vt:variant>
      <vt:variant>
        <vt:lpwstr/>
      </vt:variant>
      <vt:variant>
        <vt:lpwstr>_Toc211453575</vt:lpwstr>
      </vt:variant>
      <vt:variant>
        <vt:i4>1441843</vt:i4>
      </vt:variant>
      <vt:variant>
        <vt:i4>530</vt:i4>
      </vt:variant>
      <vt:variant>
        <vt:i4>0</vt:i4>
      </vt:variant>
      <vt:variant>
        <vt:i4>5</vt:i4>
      </vt:variant>
      <vt:variant>
        <vt:lpwstr/>
      </vt:variant>
      <vt:variant>
        <vt:lpwstr>_Toc211453574</vt:lpwstr>
      </vt:variant>
      <vt:variant>
        <vt:i4>1441843</vt:i4>
      </vt:variant>
      <vt:variant>
        <vt:i4>524</vt:i4>
      </vt:variant>
      <vt:variant>
        <vt:i4>0</vt:i4>
      </vt:variant>
      <vt:variant>
        <vt:i4>5</vt:i4>
      </vt:variant>
      <vt:variant>
        <vt:lpwstr/>
      </vt:variant>
      <vt:variant>
        <vt:lpwstr>_Toc211453573</vt:lpwstr>
      </vt:variant>
      <vt:variant>
        <vt:i4>1441843</vt:i4>
      </vt:variant>
      <vt:variant>
        <vt:i4>518</vt:i4>
      </vt:variant>
      <vt:variant>
        <vt:i4>0</vt:i4>
      </vt:variant>
      <vt:variant>
        <vt:i4>5</vt:i4>
      </vt:variant>
      <vt:variant>
        <vt:lpwstr/>
      </vt:variant>
      <vt:variant>
        <vt:lpwstr>_Toc211453572</vt:lpwstr>
      </vt:variant>
      <vt:variant>
        <vt:i4>1441843</vt:i4>
      </vt:variant>
      <vt:variant>
        <vt:i4>512</vt:i4>
      </vt:variant>
      <vt:variant>
        <vt:i4>0</vt:i4>
      </vt:variant>
      <vt:variant>
        <vt:i4>5</vt:i4>
      </vt:variant>
      <vt:variant>
        <vt:lpwstr/>
      </vt:variant>
      <vt:variant>
        <vt:lpwstr>_Toc211453571</vt:lpwstr>
      </vt:variant>
      <vt:variant>
        <vt:i4>1441843</vt:i4>
      </vt:variant>
      <vt:variant>
        <vt:i4>506</vt:i4>
      </vt:variant>
      <vt:variant>
        <vt:i4>0</vt:i4>
      </vt:variant>
      <vt:variant>
        <vt:i4>5</vt:i4>
      </vt:variant>
      <vt:variant>
        <vt:lpwstr/>
      </vt:variant>
      <vt:variant>
        <vt:lpwstr>_Toc211453570</vt:lpwstr>
      </vt:variant>
      <vt:variant>
        <vt:i4>1507379</vt:i4>
      </vt:variant>
      <vt:variant>
        <vt:i4>500</vt:i4>
      </vt:variant>
      <vt:variant>
        <vt:i4>0</vt:i4>
      </vt:variant>
      <vt:variant>
        <vt:i4>5</vt:i4>
      </vt:variant>
      <vt:variant>
        <vt:lpwstr/>
      </vt:variant>
      <vt:variant>
        <vt:lpwstr>_Toc211453569</vt:lpwstr>
      </vt:variant>
      <vt:variant>
        <vt:i4>1507379</vt:i4>
      </vt:variant>
      <vt:variant>
        <vt:i4>494</vt:i4>
      </vt:variant>
      <vt:variant>
        <vt:i4>0</vt:i4>
      </vt:variant>
      <vt:variant>
        <vt:i4>5</vt:i4>
      </vt:variant>
      <vt:variant>
        <vt:lpwstr/>
      </vt:variant>
      <vt:variant>
        <vt:lpwstr>_Toc211453568</vt:lpwstr>
      </vt:variant>
      <vt:variant>
        <vt:i4>1507379</vt:i4>
      </vt:variant>
      <vt:variant>
        <vt:i4>488</vt:i4>
      </vt:variant>
      <vt:variant>
        <vt:i4>0</vt:i4>
      </vt:variant>
      <vt:variant>
        <vt:i4>5</vt:i4>
      </vt:variant>
      <vt:variant>
        <vt:lpwstr/>
      </vt:variant>
      <vt:variant>
        <vt:lpwstr>_Toc211453567</vt:lpwstr>
      </vt:variant>
      <vt:variant>
        <vt:i4>1507379</vt:i4>
      </vt:variant>
      <vt:variant>
        <vt:i4>482</vt:i4>
      </vt:variant>
      <vt:variant>
        <vt:i4>0</vt:i4>
      </vt:variant>
      <vt:variant>
        <vt:i4>5</vt:i4>
      </vt:variant>
      <vt:variant>
        <vt:lpwstr/>
      </vt:variant>
      <vt:variant>
        <vt:lpwstr>_Toc211453566</vt:lpwstr>
      </vt:variant>
      <vt:variant>
        <vt:i4>1507379</vt:i4>
      </vt:variant>
      <vt:variant>
        <vt:i4>476</vt:i4>
      </vt:variant>
      <vt:variant>
        <vt:i4>0</vt:i4>
      </vt:variant>
      <vt:variant>
        <vt:i4>5</vt:i4>
      </vt:variant>
      <vt:variant>
        <vt:lpwstr/>
      </vt:variant>
      <vt:variant>
        <vt:lpwstr>_Toc211453565</vt:lpwstr>
      </vt:variant>
      <vt:variant>
        <vt:i4>1507379</vt:i4>
      </vt:variant>
      <vt:variant>
        <vt:i4>470</vt:i4>
      </vt:variant>
      <vt:variant>
        <vt:i4>0</vt:i4>
      </vt:variant>
      <vt:variant>
        <vt:i4>5</vt:i4>
      </vt:variant>
      <vt:variant>
        <vt:lpwstr/>
      </vt:variant>
      <vt:variant>
        <vt:lpwstr>_Toc211453564</vt:lpwstr>
      </vt:variant>
      <vt:variant>
        <vt:i4>1507379</vt:i4>
      </vt:variant>
      <vt:variant>
        <vt:i4>464</vt:i4>
      </vt:variant>
      <vt:variant>
        <vt:i4>0</vt:i4>
      </vt:variant>
      <vt:variant>
        <vt:i4>5</vt:i4>
      </vt:variant>
      <vt:variant>
        <vt:lpwstr/>
      </vt:variant>
      <vt:variant>
        <vt:lpwstr>_Toc211453563</vt:lpwstr>
      </vt:variant>
      <vt:variant>
        <vt:i4>1507379</vt:i4>
      </vt:variant>
      <vt:variant>
        <vt:i4>458</vt:i4>
      </vt:variant>
      <vt:variant>
        <vt:i4>0</vt:i4>
      </vt:variant>
      <vt:variant>
        <vt:i4>5</vt:i4>
      </vt:variant>
      <vt:variant>
        <vt:lpwstr/>
      </vt:variant>
      <vt:variant>
        <vt:lpwstr>_Toc211453562</vt:lpwstr>
      </vt:variant>
      <vt:variant>
        <vt:i4>1507379</vt:i4>
      </vt:variant>
      <vt:variant>
        <vt:i4>452</vt:i4>
      </vt:variant>
      <vt:variant>
        <vt:i4>0</vt:i4>
      </vt:variant>
      <vt:variant>
        <vt:i4>5</vt:i4>
      </vt:variant>
      <vt:variant>
        <vt:lpwstr/>
      </vt:variant>
      <vt:variant>
        <vt:lpwstr>_Toc211453561</vt:lpwstr>
      </vt:variant>
      <vt:variant>
        <vt:i4>1507379</vt:i4>
      </vt:variant>
      <vt:variant>
        <vt:i4>446</vt:i4>
      </vt:variant>
      <vt:variant>
        <vt:i4>0</vt:i4>
      </vt:variant>
      <vt:variant>
        <vt:i4>5</vt:i4>
      </vt:variant>
      <vt:variant>
        <vt:lpwstr/>
      </vt:variant>
      <vt:variant>
        <vt:lpwstr>_Toc211453560</vt:lpwstr>
      </vt:variant>
      <vt:variant>
        <vt:i4>1310771</vt:i4>
      </vt:variant>
      <vt:variant>
        <vt:i4>440</vt:i4>
      </vt:variant>
      <vt:variant>
        <vt:i4>0</vt:i4>
      </vt:variant>
      <vt:variant>
        <vt:i4>5</vt:i4>
      </vt:variant>
      <vt:variant>
        <vt:lpwstr/>
      </vt:variant>
      <vt:variant>
        <vt:lpwstr>_Toc211453559</vt:lpwstr>
      </vt:variant>
      <vt:variant>
        <vt:i4>1310771</vt:i4>
      </vt:variant>
      <vt:variant>
        <vt:i4>434</vt:i4>
      </vt:variant>
      <vt:variant>
        <vt:i4>0</vt:i4>
      </vt:variant>
      <vt:variant>
        <vt:i4>5</vt:i4>
      </vt:variant>
      <vt:variant>
        <vt:lpwstr/>
      </vt:variant>
      <vt:variant>
        <vt:lpwstr>_Toc211453558</vt:lpwstr>
      </vt:variant>
      <vt:variant>
        <vt:i4>1310771</vt:i4>
      </vt:variant>
      <vt:variant>
        <vt:i4>428</vt:i4>
      </vt:variant>
      <vt:variant>
        <vt:i4>0</vt:i4>
      </vt:variant>
      <vt:variant>
        <vt:i4>5</vt:i4>
      </vt:variant>
      <vt:variant>
        <vt:lpwstr/>
      </vt:variant>
      <vt:variant>
        <vt:lpwstr>_Toc211453557</vt:lpwstr>
      </vt:variant>
      <vt:variant>
        <vt:i4>1310771</vt:i4>
      </vt:variant>
      <vt:variant>
        <vt:i4>422</vt:i4>
      </vt:variant>
      <vt:variant>
        <vt:i4>0</vt:i4>
      </vt:variant>
      <vt:variant>
        <vt:i4>5</vt:i4>
      </vt:variant>
      <vt:variant>
        <vt:lpwstr/>
      </vt:variant>
      <vt:variant>
        <vt:lpwstr>_Toc211453556</vt:lpwstr>
      </vt:variant>
      <vt:variant>
        <vt:i4>1310771</vt:i4>
      </vt:variant>
      <vt:variant>
        <vt:i4>416</vt:i4>
      </vt:variant>
      <vt:variant>
        <vt:i4>0</vt:i4>
      </vt:variant>
      <vt:variant>
        <vt:i4>5</vt:i4>
      </vt:variant>
      <vt:variant>
        <vt:lpwstr/>
      </vt:variant>
      <vt:variant>
        <vt:lpwstr>_Toc211453555</vt:lpwstr>
      </vt:variant>
      <vt:variant>
        <vt:i4>1310771</vt:i4>
      </vt:variant>
      <vt:variant>
        <vt:i4>410</vt:i4>
      </vt:variant>
      <vt:variant>
        <vt:i4>0</vt:i4>
      </vt:variant>
      <vt:variant>
        <vt:i4>5</vt:i4>
      </vt:variant>
      <vt:variant>
        <vt:lpwstr/>
      </vt:variant>
      <vt:variant>
        <vt:lpwstr>_Toc211453554</vt:lpwstr>
      </vt:variant>
      <vt:variant>
        <vt:i4>1310771</vt:i4>
      </vt:variant>
      <vt:variant>
        <vt:i4>404</vt:i4>
      </vt:variant>
      <vt:variant>
        <vt:i4>0</vt:i4>
      </vt:variant>
      <vt:variant>
        <vt:i4>5</vt:i4>
      </vt:variant>
      <vt:variant>
        <vt:lpwstr/>
      </vt:variant>
      <vt:variant>
        <vt:lpwstr>_Toc211453553</vt:lpwstr>
      </vt:variant>
      <vt:variant>
        <vt:i4>1310771</vt:i4>
      </vt:variant>
      <vt:variant>
        <vt:i4>398</vt:i4>
      </vt:variant>
      <vt:variant>
        <vt:i4>0</vt:i4>
      </vt:variant>
      <vt:variant>
        <vt:i4>5</vt:i4>
      </vt:variant>
      <vt:variant>
        <vt:lpwstr/>
      </vt:variant>
      <vt:variant>
        <vt:lpwstr>_Toc211453552</vt:lpwstr>
      </vt:variant>
      <vt:variant>
        <vt:i4>1310771</vt:i4>
      </vt:variant>
      <vt:variant>
        <vt:i4>392</vt:i4>
      </vt:variant>
      <vt:variant>
        <vt:i4>0</vt:i4>
      </vt:variant>
      <vt:variant>
        <vt:i4>5</vt:i4>
      </vt:variant>
      <vt:variant>
        <vt:lpwstr/>
      </vt:variant>
      <vt:variant>
        <vt:lpwstr>_Toc211453551</vt:lpwstr>
      </vt:variant>
      <vt:variant>
        <vt:i4>1310771</vt:i4>
      </vt:variant>
      <vt:variant>
        <vt:i4>386</vt:i4>
      </vt:variant>
      <vt:variant>
        <vt:i4>0</vt:i4>
      </vt:variant>
      <vt:variant>
        <vt:i4>5</vt:i4>
      </vt:variant>
      <vt:variant>
        <vt:lpwstr/>
      </vt:variant>
      <vt:variant>
        <vt:lpwstr>_Toc211453550</vt:lpwstr>
      </vt:variant>
      <vt:variant>
        <vt:i4>1376307</vt:i4>
      </vt:variant>
      <vt:variant>
        <vt:i4>380</vt:i4>
      </vt:variant>
      <vt:variant>
        <vt:i4>0</vt:i4>
      </vt:variant>
      <vt:variant>
        <vt:i4>5</vt:i4>
      </vt:variant>
      <vt:variant>
        <vt:lpwstr/>
      </vt:variant>
      <vt:variant>
        <vt:lpwstr>_Toc211453549</vt:lpwstr>
      </vt:variant>
      <vt:variant>
        <vt:i4>1376307</vt:i4>
      </vt:variant>
      <vt:variant>
        <vt:i4>374</vt:i4>
      </vt:variant>
      <vt:variant>
        <vt:i4>0</vt:i4>
      </vt:variant>
      <vt:variant>
        <vt:i4>5</vt:i4>
      </vt:variant>
      <vt:variant>
        <vt:lpwstr/>
      </vt:variant>
      <vt:variant>
        <vt:lpwstr>_Toc211453548</vt:lpwstr>
      </vt:variant>
      <vt:variant>
        <vt:i4>1376307</vt:i4>
      </vt:variant>
      <vt:variant>
        <vt:i4>368</vt:i4>
      </vt:variant>
      <vt:variant>
        <vt:i4>0</vt:i4>
      </vt:variant>
      <vt:variant>
        <vt:i4>5</vt:i4>
      </vt:variant>
      <vt:variant>
        <vt:lpwstr/>
      </vt:variant>
      <vt:variant>
        <vt:lpwstr>_Toc211453547</vt:lpwstr>
      </vt:variant>
      <vt:variant>
        <vt:i4>1376307</vt:i4>
      </vt:variant>
      <vt:variant>
        <vt:i4>362</vt:i4>
      </vt:variant>
      <vt:variant>
        <vt:i4>0</vt:i4>
      </vt:variant>
      <vt:variant>
        <vt:i4>5</vt:i4>
      </vt:variant>
      <vt:variant>
        <vt:lpwstr/>
      </vt:variant>
      <vt:variant>
        <vt:lpwstr>_Toc211453546</vt:lpwstr>
      </vt:variant>
      <vt:variant>
        <vt:i4>1376307</vt:i4>
      </vt:variant>
      <vt:variant>
        <vt:i4>356</vt:i4>
      </vt:variant>
      <vt:variant>
        <vt:i4>0</vt:i4>
      </vt:variant>
      <vt:variant>
        <vt:i4>5</vt:i4>
      </vt:variant>
      <vt:variant>
        <vt:lpwstr/>
      </vt:variant>
      <vt:variant>
        <vt:lpwstr>_Toc211453545</vt:lpwstr>
      </vt:variant>
      <vt:variant>
        <vt:i4>1376307</vt:i4>
      </vt:variant>
      <vt:variant>
        <vt:i4>350</vt:i4>
      </vt:variant>
      <vt:variant>
        <vt:i4>0</vt:i4>
      </vt:variant>
      <vt:variant>
        <vt:i4>5</vt:i4>
      </vt:variant>
      <vt:variant>
        <vt:lpwstr/>
      </vt:variant>
      <vt:variant>
        <vt:lpwstr>_Toc211453544</vt:lpwstr>
      </vt:variant>
      <vt:variant>
        <vt:i4>1376307</vt:i4>
      </vt:variant>
      <vt:variant>
        <vt:i4>344</vt:i4>
      </vt:variant>
      <vt:variant>
        <vt:i4>0</vt:i4>
      </vt:variant>
      <vt:variant>
        <vt:i4>5</vt:i4>
      </vt:variant>
      <vt:variant>
        <vt:lpwstr/>
      </vt:variant>
      <vt:variant>
        <vt:lpwstr>_Toc211453543</vt:lpwstr>
      </vt:variant>
      <vt:variant>
        <vt:i4>1376307</vt:i4>
      </vt:variant>
      <vt:variant>
        <vt:i4>338</vt:i4>
      </vt:variant>
      <vt:variant>
        <vt:i4>0</vt:i4>
      </vt:variant>
      <vt:variant>
        <vt:i4>5</vt:i4>
      </vt:variant>
      <vt:variant>
        <vt:lpwstr/>
      </vt:variant>
      <vt:variant>
        <vt:lpwstr>_Toc211453542</vt:lpwstr>
      </vt:variant>
      <vt:variant>
        <vt:i4>1376307</vt:i4>
      </vt:variant>
      <vt:variant>
        <vt:i4>332</vt:i4>
      </vt:variant>
      <vt:variant>
        <vt:i4>0</vt:i4>
      </vt:variant>
      <vt:variant>
        <vt:i4>5</vt:i4>
      </vt:variant>
      <vt:variant>
        <vt:lpwstr/>
      </vt:variant>
      <vt:variant>
        <vt:lpwstr>_Toc211453541</vt:lpwstr>
      </vt:variant>
      <vt:variant>
        <vt:i4>1376307</vt:i4>
      </vt:variant>
      <vt:variant>
        <vt:i4>326</vt:i4>
      </vt:variant>
      <vt:variant>
        <vt:i4>0</vt:i4>
      </vt:variant>
      <vt:variant>
        <vt:i4>5</vt:i4>
      </vt:variant>
      <vt:variant>
        <vt:lpwstr/>
      </vt:variant>
      <vt:variant>
        <vt:lpwstr>_Toc211453540</vt:lpwstr>
      </vt:variant>
      <vt:variant>
        <vt:i4>1179699</vt:i4>
      </vt:variant>
      <vt:variant>
        <vt:i4>320</vt:i4>
      </vt:variant>
      <vt:variant>
        <vt:i4>0</vt:i4>
      </vt:variant>
      <vt:variant>
        <vt:i4>5</vt:i4>
      </vt:variant>
      <vt:variant>
        <vt:lpwstr/>
      </vt:variant>
      <vt:variant>
        <vt:lpwstr>_Toc211453539</vt:lpwstr>
      </vt:variant>
      <vt:variant>
        <vt:i4>1179699</vt:i4>
      </vt:variant>
      <vt:variant>
        <vt:i4>314</vt:i4>
      </vt:variant>
      <vt:variant>
        <vt:i4>0</vt:i4>
      </vt:variant>
      <vt:variant>
        <vt:i4>5</vt:i4>
      </vt:variant>
      <vt:variant>
        <vt:lpwstr/>
      </vt:variant>
      <vt:variant>
        <vt:lpwstr>_Toc211453538</vt:lpwstr>
      </vt:variant>
      <vt:variant>
        <vt:i4>1179699</vt:i4>
      </vt:variant>
      <vt:variant>
        <vt:i4>308</vt:i4>
      </vt:variant>
      <vt:variant>
        <vt:i4>0</vt:i4>
      </vt:variant>
      <vt:variant>
        <vt:i4>5</vt:i4>
      </vt:variant>
      <vt:variant>
        <vt:lpwstr/>
      </vt:variant>
      <vt:variant>
        <vt:lpwstr>_Toc211453537</vt:lpwstr>
      </vt:variant>
      <vt:variant>
        <vt:i4>1179699</vt:i4>
      </vt:variant>
      <vt:variant>
        <vt:i4>302</vt:i4>
      </vt:variant>
      <vt:variant>
        <vt:i4>0</vt:i4>
      </vt:variant>
      <vt:variant>
        <vt:i4>5</vt:i4>
      </vt:variant>
      <vt:variant>
        <vt:lpwstr/>
      </vt:variant>
      <vt:variant>
        <vt:lpwstr>_Toc211453536</vt:lpwstr>
      </vt:variant>
      <vt:variant>
        <vt:i4>1179699</vt:i4>
      </vt:variant>
      <vt:variant>
        <vt:i4>296</vt:i4>
      </vt:variant>
      <vt:variant>
        <vt:i4>0</vt:i4>
      </vt:variant>
      <vt:variant>
        <vt:i4>5</vt:i4>
      </vt:variant>
      <vt:variant>
        <vt:lpwstr/>
      </vt:variant>
      <vt:variant>
        <vt:lpwstr>_Toc211453535</vt:lpwstr>
      </vt:variant>
      <vt:variant>
        <vt:i4>1179699</vt:i4>
      </vt:variant>
      <vt:variant>
        <vt:i4>290</vt:i4>
      </vt:variant>
      <vt:variant>
        <vt:i4>0</vt:i4>
      </vt:variant>
      <vt:variant>
        <vt:i4>5</vt:i4>
      </vt:variant>
      <vt:variant>
        <vt:lpwstr/>
      </vt:variant>
      <vt:variant>
        <vt:lpwstr>_Toc211453534</vt:lpwstr>
      </vt:variant>
      <vt:variant>
        <vt:i4>1179699</vt:i4>
      </vt:variant>
      <vt:variant>
        <vt:i4>284</vt:i4>
      </vt:variant>
      <vt:variant>
        <vt:i4>0</vt:i4>
      </vt:variant>
      <vt:variant>
        <vt:i4>5</vt:i4>
      </vt:variant>
      <vt:variant>
        <vt:lpwstr/>
      </vt:variant>
      <vt:variant>
        <vt:lpwstr>_Toc211453533</vt:lpwstr>
      </vt:variant>
      <vt:variant>
        <vt:i4>1179699</vt:i4>
      </vt:variant>
      <vt:variant>
        <vt:i4>278</vt:i4>
      </vt:variant>
      <vt:variant>
        <vt:i4>0</vt:i4>
      </vt:variant>
      <vt:variant>
        <vt:i4>5</vt:i4>
      </vt:variant>
      <vt:variant>
        <vt:lpwstr/>
      </vt:variant>
      <vt:variant>
        <vt:lpwstr>_Toc211453532</vt:lpwstr>
      </vt:variant>
      <vt:variant>
        <vt:i4>1179699</vt:i4>
      </vt:variant>
      <vt:variant>
        <vt:i4>272</vt:i4>
      </vt:variant>
      <vt:variant>
        <vt:i4>0</vt:i4>
      </vt:variant>
      <vt:variant>
        <vt:i4>5</vt:i4>
      </vt:variant>
      <vt:variant>
        <vt:lpwstr/>
      </vt:variant>
      <vt:variant>
        <vt:lpwstr>_Toc211453531</vt:lpwstr>
      </vt:variant>
      <vt:variant>
        <vt:i4>1179699</vt:i4>
      </vt:variant>
      <vt:variant>
        <vt:i4>266</vt:i4>
      </vt:variant>
      <vt:variant>
        <vt:i4>0</vt:i4>
      </vt:variant>
      <vt:variant>
        <vt:i4>5</vt:i4>
      </vt:variant>
      <vt:variant>
        <vt:lpwstr/>
      </vt:variant>
      <vt:variant>
        <vt:lpwstr>_Toc211453530</vt:lpwstr>
      </vt:variant>
      <vt:variant>
        <vt:i4>1245235</vt:i4>
      </vt:variant>
      <vt:variant>
        <vt:i4>260</vt:i4>
      </vt:variant>
      <vt:variant>
        <vt:i4>0</vt:i4>
      </vt:variant>
      <vt:variant>
        <vt:i4>5</vt:i4>
      </vt:variant>
      <vt:variant>
        <vt:lpwstr/>
      </vt:variant>
      <vt:variant>
        <vt:lpwstr>_Toc211453529</vt:lpwstr>
      </vt:variant>
      <vt:variant>
        <vt:i4>1245235</vt:i4>
      </vt:variant>
      <vt:variant>
        <vt:i4>254</vt:i4>
      </vt:variant>
      <vt:variant>
        <vt:i4>0</vt:i4>
      </vt:variant>
      <vt:variant>
        <vt:i4>5</vt:i4>
      </vt:variant>
      <vt:variant>
        <vt:lpwstr/>
      </vt:variant>
      <vt:variant>
        <vt:lpwstr>_Toc211453528</vt:lpwstr>
      </vt:variant>
      <vt:variant>
        <vt:i4>1245235</vt:i4>
      </vt:variant>
      <vt:variant>
        <vt:i4>248</vt:i4>
      </vt:variant>
      <vt:variant>
        <vt:i4>0</vt:i4>
      </vt:variant>
      <vt:variant>
        <vt:i4>5</vt:i4>
      </vt:variant>
      <vt:variant>
        <vt:lpwstr/>
      </vt:variant>
      <vt:variant>
        <vt:lpwstr>_Toc211453527</vt:lpwstr>
      </vt:variant>
      <vt:variant>
        <vt:i4>1245235</vt:i4>
      </vt:variant>
      <vt:variant>
        <vt:i4>242</vt:i4>
      </vt:variant>
      <vt:variant>
        <vt:i4>0</vt:i4>
      </vt:variant>
      <vt:variant>
        <vt:i4>5</vt:i4>
      </vt:variant>
      <vt:variant>
        <vt:lpwstr/>
      </vt:variant>
      <vt:variant>
        <vt:lpwstr>_Toc211453526</vt:lpwstr>
      </vt:variant>
      <vt:variant>
        <vt:i4>1245235</vt:i4>
      </vt:variant>
      <vt:variant>
        <vt:i4>236</vt:i4>
      </vt:variant>
      <vt:variant>
        <vt:i4>0</vt:i4>
      </vt:variant>
      <vt:variant>
        <vt:i4>5</vt:i4>
      </vt:variant>
      <vt:variant>
        <vt:lpwstr/>
      </vt:variant>
      <vt:variant>
        <vt:lpwstr>_Toc211453525</vt:lpwstr>
      </vt:variant>
      <vt:variant>
        <vt:i4>1245235</vt:i4>
      </vt:variant>
      <vt:variant>
        <vt:i4>230</vt:i4>
      </vt:variant>
      <vt:variant>
        <vt:i4>0</vt:i4>
      </vt:variant>
      <vt:variant>
        <vt:i4>5</vt:i4>
      </vt:variant>
      <vt:variant>
        <vt:lpwstr/>
      </vt:variant>
      <vt:variant>
        <vt:lpwstr>_Toc211453524</vt:lpwstr>
      </vt:variant>
      <vt:variant>
        <vt:i4>1245235</vt:i4>
      </vt:variant>
      <vt:variant>
        <vt:i4>224</vt:i4>
      </vt:variant>
      <vt:variant>
        <vt:i4>0</vt:i4>
      </vt:variant>
      <vt:variant>
        <vt:i4>5</vt:i4>
      </vt:variant>
      <vt:variant>
        <vt:lpwstr/>
      </vt:variant>
      <vt:variant>
        <vt:lpwstr>_Toc211453523</vt:lpwstr>
      </vt:variant>
      <vt:variant>
        <vt:i4>1245235</vt:i4>
      </vt:variant>
      <vt:variant>
        <vt:i4>218</vt:i4>
      </vt:variant>
      <vt:variant>
        <vt:i4>0</vt:i4>
      </vt:variant>
      <vt:variant>
        <vt:i4>5</vt:i4>
      </vt:variant>
      <vt:variant>
        <vt:lpwstr/>
      </vt:variant>
      <vt:variant>
        <vt:lpwstr>_Toc211453522</vt:lpwstr>
      </vt:variant>
      <vt:variant>
        <vt:i4>1245235</vt:i4>
      </vt:variant>
      <vt:variant>
        <vt:i4>212</vt:i4>
      </vt:variant>
      <vt:variant>
        <vt:i4>0</vt:i4>
      </vt:variant>
      <vt:variant>
        <vt:i4>5</vt:i4>
      </vt:variant>
      <vt:variant>
        <vt:lpwstr/>
      </vt:variant>
      <vt:variant>
        <vt:lpwstr>_Toc211453521</vt:lpwstr>
      </vt:variant>
      <vt:variant>
        <vt:i4>1245235</vt:i4>
      </vt:variant>
      <vt:variant>
        <vt:i4>206</vt:i4>
      </vt:variant>
      <vt:variant>
        <vt:i4>0</vt:i4>
      </vt:variant>
      <vt:variant>
        <vt:i4>5</vt:i4>
      </vt:variant>
      <vt:variant>
        <vt:lpwstr/>
      </vt:variant>
      <vt:variant>
        <vt:lpwstr>_Toc211453520</vt:lpwstr>
      </vt:variant>
      <vt:variant>
        <vt:i4>1048627</vt:i4>
      </vt:variant>
      <vt:variant>
        <vt:i4>200</vt:i4>
      </vt:variant>
      <vt:variant>
        <vt:i4>0</vt:i4>
      </vt:variant>
      <vt:variant>
        <vt:i4>5</vt:i4>
      </vt:variant>
      <vt:variant>
        <vt:lpwstr/>
      </vt:variant>
      <vt:variant>
        <vt:lpwstr>_Toc211453519</vt:lpwstr>
      </vt:variant>
      <vt:variant>
        <vt:i4>1048627</vt:i4>
      </vt:variant>
      <vt:variant>
        <vt:i4>194</vt:i4>
      </vt:variant>
      <vt:variant>
        <vt:i4>0</vt:i4>
      </vt:variant>
      <vt:variant>
        <vt:i4>5</vt:i4>
      </vt:variant>
      <vt:variant>
        <vt:lpwstr/>
      </vt:variant>
      <vt:variant>
        <vt:lpwstr>_Toc211453518</vt:lpwstr>
      </vt:variant>
      <vt:variant>
        <vt:i4>1048627</vt:i4>
      </vt:variant>
      <vt:variant>
        <vt:i4>188</vt:i4>
      </vt:variant>
      <vt:variant>
        <vt:i4>0</vt:i4>
      </vt:variant>
      <vt:variant>
        <vt:i4>5</vt:i4>
      </vt:variant>
      <vt:variant>
        <vt:lpwstr/>
      </vt:variant>
      <vt:variant>
        <vt:lpwstr>_Toc211453517</vt:lpwstr>
      </vt:variant>
      <vt:variant>
        <vt:i4>1048627</vt:i4>
      </vt:variant>
      <vt:variant>
        <vt:i4>182</vt:i4>
      </vt:variant>
      <vt:variant>
        <vt:i4>0</vt:i4>
      </vt:variant>
      <vt:variant>
        <vt:i4>5</vt:i4>
      </vt:variant>
      <vt:variant>
        <vt:lpwstr/>
      </vt:variant>
      <vt:variant>
        <vt:lpwstr>_Toc211453516</vt:lpwstr>
      </vt:variant>
      <vt:variant>
        <vt:i4>1048627</vt:i4>
      </vt:variant>
      <vt:variant>
        <vt:i4>176</vt:i4>
      </vt:variant>
      <vt:variant>
        <vt:i4>0</vt:i4>
      </vt:variant>
      <vt:variant>
        <vt:i4>5</vt:i4>
      </vt:variant>
      <vt:variant>
        <vt:lpwstr/>
      </vt:variant>
      <vt:variant>
        <vt:lpwstr>_Toc211453515</vt:lpwstr>
      </vt:variant>
      <vt:variant>
        <vt:i4>1048627</vt:i4>
      </vt:variant>
      <vt:variant>
        <vt:i4>170</vt:i4>
      </vt:variant>
      <vt:variant>
        <vt:i4>0</vt:i4>
      </vt:variant>
      <vt:variant>
        <vt:i4>5</vt:i4>
      </vt:variant>
      <vt:variant>
        <vt:lpwstr/>
      </vt:variant>
      <vt:variant>
        <vt:lpwstr>_Toc211453514</vt:lpwstr>
      </vt:variant>
      <vt:variant>
        <vt:i4>1048627</vt:i4>
      </vt:variant>
      <vt:variant>
        <vt:i4>164</vt:i4>
      </vt:variant>
      <vt:variant>
        <vt:i4>0</vt:i4>
      </vt:variant>
      <vt:variant>
        <vt:i4>5</vt:i4>
      </vt:variant>
      <vt:variant>
        <vt:lpwstr/>
      </vt:variant>
      <vt:variant>
        <vt:lpwstr>_Toc211453513</vt:lpwstr>
      </vt:variant>
      <vt:variant>
        <vt:i4>1048627</vt:i4>
      </vt:variant>
      <vt:variant>
        <vt:i4>158</vt:i4>
      </vt:variant>
      <vt:variant>
        <vt:i4>0</vt:i4>
      </vt:variant>
      <vt:variant>
        <vt:i4>5</vt:i4>
      </vt:variant>
      <vt:variant>
        <vt:lpwstr/>
      </vt:variant>
      <vt:variant>
        <vt:lpwstr>_Toc211453512</vt:lpwstr>
      </vt:variant>
      <vt:variant>
        <vt:i4>1048627</vt:i4>
      </vt:variant>
      <vt:variant>
        <vt:i4>152</vt:i4>
      </vt:variant>
      <vt:variant>
        <vt:i4>0</vt:i4>
      </vt:variant>
      <vt:variant>
        <vt:i4>5</vt:i4>
      </vt:variant>
      <vt:variant>
        <vt:lpwstr/>
      </vt:variant>
      <vt:variant>
        <vt:lpwstr>_Toc211453511</vt:lpwstr>
      </vt:variant>
      <vt:variant>
        <vt:i4>1048627</vt:i4>
      </vt:variant>
      <vt:variant>
        <vt:i4>146</vt:i4>
      </vt:variant>
      <vt:variant>
        <vt:i4>0</vt:i4>
      </vt:variant>
      <vt:variant>
        <vt:i4>5</vt:i4>
      </vt:variant>
      <vt:variant>
        <vt:lpwstr/>
      </vt:variant>
      <vt:variant>
        <vt:lpwstr>_Toc211453510</vt:lpwstr>
      </vt:variant>
      <vt:variant>
        <vt:i4>1114163</vt:i4>
      </vt:variant>
      <vt:variant>
        <vt:i4>140</vt:i4>
      </vt:variant>
      <vt:variant>
        <vt:i4>0</vt:i4>
      </vt:variant>
      <vt:variant>
        <vt:i4>5</vt:i4>
      </vt:variant>
      <vt:variant>
        <vt:lpwstr/>
      </vt:variant>
      <vt:variant>
        <vt:lpwstr>_Toc211453509</vt:lpwstr>
      </vt:variant>
      <vt:variant>
        <vt:i4>1114163</vt:i4>
      </vt:variant>
      <vt:variant>
        <vt:i4>134</vt:i4>
      </vt:variant>
      <vt:variant>
        <vt:i4>0</vt:i4>
      </vt:variant>
      <vt:variant>
        <vt:i4>5</vt:i4>
      </vt:variant>
      <vt:variant>
        <vt:lpwstr/>
      </vt:variant>
      <vt:variant>
        <vt:lpwstr>_Toc211453508</vt:lpwstr>
      </vt:variant>
      <vt:variant>
        <vt:i4>1114163</vt:i4>
      </vt:variant>
      <vt:variant>
        <vt:i4>128</vt:i4>
      </vt:variant>
      <vt:variant>
        <vt:i4>0</vt:i4>
      </vt:variant>
      <vt:variant>
        <vt:i4>5</vt:i4>
      </vt:variant>
      <vt:variant>
        <vt:lpwstr/>
      </vt:variant>
      <vt:variant>
        <vt:lpwstr>_Toc211453507</vt:lpwstr>
      </vt:variant>
      <vt:variant>
        <vt:i4>1114163</vt:i4>
      </vt:variant>
      <vt:variant>
        <vt:i4>122</vt:i4>
      </vt:variant>
      <vt:variant>
        <vt:i4>0</vt:i4>
      </vt:variant>
      <vt:variant>
        <vt:i4>5</vt:i4>
      </vt:variant>
      <vt:variant>
        <vt:lpwstr/>
      </vt:variant>
      <vt:variant>
        <vt:lpwstr>_Toc211453506</vt:lpwstr>
      </vt:variant>
      <vt:variant>
        <vt:i4>1114163</vt:i4>
      </vt:variant>
      <vt:variant>
        <vt:i4>116</vt:i4>
      </vt:variant>
      <vt:variant>
        <vt:i4>0</vt:i4>
      </vt:variant>
      <vt:variant>
        <vt:i4>5</vt:i4>
      </vt:variant>
      <vt:variant>
        <vt:lpwstr/>
      </vt:variant>
      <vt:variant>
        <vt:lpwstr>_Toc211453505</vt:lpwstr>
      </vt:variant>
      <vt:variant>
        <vt:i4>1114163</vt:i4>
      </vt:variant>
      <vt:variant>
        <vt:i4>110</vt:i4>
      </vt:variant>
      <vt:variant>
        <vt:i4>0</vt:i4>
      </vt:variant>
      <vt:variant>
        <vt:i4>5</vt:i4>
      </vt:variant>
      <vt:variant>
        <vt:lpwstr/>
      </vt:variant>
      <vt:variant>
        <vt:lpwstr>_Toc211453504</vt:lpwstr>
      </vt:variant>
      <vt:variant>
        <vt:i4>1114163</vt:i4>
      </vt:variant>
      <vt:variant>
        <vt:i4>104</vt:i4>
      </vt:variant>
      <vt:variant>
        <vt:i4>0</vt:i4>
      </vt:variant>
      <vt:variant>
        <vt:i4>5</vt:i4>
      </vt:variant>
      <vt:variant>
        <vt:lpwstr/>
      </vt:variant>
      <vt:variant>
        <vt:lpwstr>_Toc211453503</vt:lpwstr>
      </vt:variant>
      <vt:variant>
        <vt:i4>1114163</vt:i4>
      </vt:variant>
      <vt:variant>
        <vt:i4>98</vt:i4>
      </vt:variant>
      <vt:variant>
        <vt:i4>0</vt:i4>
      </vt:variant>
      <vt:variant>
        <vt:i4>5</vt:i4>
      </vt:variant>
      <vt:variant>
        <vt:lpwstr/>
      </vt:variant>
      <vt:variant>
        <vt:lpwstr>_Toc211453502</vt:lpwstr>
      </vt:variant>
      <vt:variant>
        <vt:i4>1114163</vt:i4>
      </vt:variant>
      <vt:variant>
        <vt:i4>92</vt:i4>
      </vt:variant>
      <vt:variant>
        <vt:i4>0</vt:i4>
      </vt:variant>
      <vt:variant>
        <vt:i4>5</vt:i4>
      </vt:variant>
      <vt:variant>
        <vt:lpwstr/>
      </vt:variant>
      <vt:variant>
        <vt:lpwstr>_Toc211453501</vt:lpwstr>
      </vt:variant>
      <vt:variant>
        <vt:i4>1114163</vt:i4>
      </vt:variant>
      <vt:variant>
        <vt:i4>86</vt:i4>
      </vt:variant>
      <vt:variant>
        <vt:i4>0</vt:i4>
      </vt:variant>
      <vt:variant>
        <vt:i4>5</vt:i4>
      </vt:variant>
      <vt:variant>
        <vt:lpwstr/>
      </vt:variant>
      <vt:variant>
        <vt:lpwstr>_Toc211453500</vt:lpwstr>
      </vt:variant>
      <vt:variant>
        <vt:i4>1572914</vt:i4>
      </vt:variant>
      <vt:variant>
        <vt:i4>80</vt:i4>
      </vt:variant>
      <vt:variant>
        <vt:i4>0</vt:i4>
      </vt:variant>
      <vt:variant>
        <vt:i4>5</vt:i4>
      </vt:variant>
      <vt:variant>
        <vt:lpwstr/>
      </vt:variant>
      <vt:variant>
        <vt:lpwstr>_Toc211453499</vt:lpwstr>
      </vt:variant>
      <vt:variant>
        <vt:i4>1572914</vt:i4>
      </vt:variant>
      <vt:variant>
        <vt:i4>74</vt:i4>
      </vt:variant>
      <vt:variant>
        <vt:i4>0</vt:i4>
      </vt:variant>
      <vt:variant>
        <vt:i4>5</vt:i4>
      </vt:variant>
      <vt:variant>
        <vt:lpwstr/>
      </vt:variant>
      <vt:variant>
        <vt:lpwstr>_Toc211453498</vt:lpwstr>
      </vt:variant>
      <vt:variant>
        <vt:i4>1572914</vt:i4>
      </vt:variant>
      <vt:variant>
        <vt:i4>68</vt:i4>
      </vt:variant>
      <vt:variant>
        <vt:i4>0</vt:i4>
      </vt:variant>
      <vt:variant>
        <vt:i4>5</vt:i4>
      </vt:variant>
      <vt:variant>
        <vt:lpwstr/>
      </vt:variant>
      <vt:variant>
        <vt:lpwstr>_Toc211453497</vt:lpwstr>
      </vt:variant>
      <vt:variant>
        <vt:i4>1572914</vt:i4>
      </vt:variant>
      <vt:variant>
        <vt:i4>62</vt:i4>
      </vt:variant>
      <vt:variant>
        <vt:i4>0</vt:i4>
      </vt:variant>
      <vt:variant>
        <vt:i4>5</vt:i4>
      </vt:variant>
      <vt:variant>
        <vt:lpwstr/>
      </vt:variant>
      <vt:variant>
        <vt:lpwstr>_Toc211453496</vt:lpwstr>
      </vt:variant>
      <vt:variant>
        <vt:i4>1572914</vt:i4>
      </vt:variant>
      <vt:variant>
        <vt:i4>56</vt:i4>
      </vt:variant>
      <vt:variant>
        <vt:i4>0</vt:i4>
      </vt:variant>
      <vt:variant>
        <vt:i4>5</vt:i4>
      </vt:variant>
      <vt:variant>
        <vt:lpwstr/>
      </vt:variant>
      <vt:variant>
        <vt:lpwstr>_Toc211453495</vt:lpwstr>
      </vt:variant>
      <vt:variant>
        <vt:i4>1572914</vt:i4>
      </vt:variant>
      <vt:variant>
        <vt:i4>50</vt:i4>
      </vt:variant>
      <vt:variant>
        <vt:i4>0</vt:i4>
      </vt:variant>
      <vt:variant>
        <vt:i4>5</vt:i4>
      </vt:variant>
      <vt:variant>
        <vt:lpwstr/>
      </vt:variant>
      <vt:variant>
        <vt:lpwstr>_Toc211453494</vt:lpwstr>
      </vt:variant>
      <vt:variant>
        <vt:i4>1572914</vt:i4>
      </vt:variant>
      <vt:variant>
        <vt:i4>44</vt:i4>
      </vt:variant>
      <vt:variant>
        <vt:i4>0</vt:i4>
      </vt:variant>
      <vt:variant>
        <vt:i4>5</vt:i4>
      </vt:variant>
      <vt:variant>
        <vt:lpwstr/>
      </vt:variant>
      <vt:variant>
        <vt:lpwstr>_Toc211453493</vt:lpwstr>
      </vt:variant>
      <vt:variant>
        <vt:i4>1572914</vt:i4>
      </vt:variant>
      <vt:variant>
        <vt:i4>38</vt:i4>
      </vt:variant>
      <vt:variant>
        <vt:i4>0</vt:i4>
      </vt:variant>
      <vt:variant>
        <vt:i4>5</vt:i4>
      </vt:variant>
      <vt:variant>
        <vt:lpwstr/>
      </vt:variant>
      <vt:variant>
        <vt:lpwstr>_Toc211453492</vt:lpwstr>
      </vt:variant>
      <vt:variant>
        <vt:i4>1572914</vt:i4>
      </vt:variant>
      <vt:variant>
        <vt:i4>32</vt:i4>
      </vt:variant>
      <vt:variant>
        <vt:i4>0</vt:i4>
      </vt:variant>
      <vt:variant>
        <vt:i4>5</vt:i4>
      </vt:variant>
      <vt:variant>
        <vt:lpwstr/>
      </vt:variant>
      <vt:variant>
        <vt:lpwstr>_Toc211453491</vt:lpwstr>
      </vt:variant>
      <vt:variant>
        <vt:i4>1572914</vt:i4>
      </vt:variant>
      <vt:variant>
        <vt:i4>26</vt:i4>
      </vt:variant>
      <vt:variant>
        <vt:i4>0</vt:i4>
      </vt:variant>
      <vt:variant>
        <vt:i4>5</vt:i4>
      </vt:variant>
      <vt:variant>
        <vt:lpwstr/>
      </vt:variant>
      <vt:variant>
        <vt:lpwstr>_Toc211453490</vt:lpwstr>
      </vt:variant>
      <vt:variant>
        <vt:i4>1638450</vt:i4>
      </vt:variant>
      <vt:variant>
        <vt:i4>20</vt:i4>
      </vt:variant>
      <vt:variant>
        <vt:i4>0</vt:i4>
      </vt:variant>
      <vt:variant>
        <vt:i4>5</vt:i4>
      </vt:variant>
      <vt:variant>
        <vt:lpwstr/>
      </vt:variant>
      <vt:variant>
        <vt:lpwstr>_Toc211453489</vt:lpwstr>
      </vt:variant>
      <vt:variant>
        <vt:i4>1638450</vt:i4>
      </vt:variant>
      <vt:variant>
        <vt:i4>14</vt:i4>
      </vt:variant>
      <vt:variant>
        <vt:i4>0</vt:i4>
      </vt:variant>
      <vt:variant>
        <vt:i4>5</vt:i4>
      </vt:variant>
      <vt:variant>
        <vt:lpwstr/>
      </vt:variant>
      <vt:variant>
        <vt:lpwstr>_Toc211453488</vt:lpwstr>
      </vt:variant>
      <vt:variant>
        <vt:i4>1638450</vt:i4>
      </vt:variant>
      <vt:variant>
        <vt:i4>8</vt:i4>
      </vt:variant>
      <vt:variant>
        <vt:i4>0</vt:i4>
      </vt:variant>
      <vt:variant>
        <vt:i4>5</vt:i4>
      </vt:variant>
      <vt:variant>
        <vt:lpwstr/>
      </vt:variant>
      <vt:variant>
        <vt:lpwstr>_Toc211453487</vt:lpwstr>
      </vt:variant>
      <vt:variant>
        <vt:i4>1638450</vt:i4>
      </vt:variant>
      <vt:variant>
        <vt:i4>2</vt:i4>
      </vt:variant>
      <vt:variant>
        <vt:i4>0</vt:i4>
      </vt:variant>
      <vt:variant>
        <vt:i4>5</vt:i4>
      </vt:variant>
      <vt:variant>
        <vt:lpwstr/>
      </vt:variant>
      <vt:variant>
        <vt:lpwstr>_Toc211453486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Nguyễn Minh Châu</dc:creator>
  <cp:keywords/>
  <dc:description/>
  <cp:lastModifiedBy>Phạm Nguyễn Minh Châu</cp:lastModifiedBy>
  <cp:revision>2</cp:revision>
  <cp:lastPrinted>2025-10-15T15:37:00Z</cp:lastPrinted>
  <dcterms:created xsi:type="dcterms:W3CDTF">2025-12-08T07:58:00Z</dcterms:created>
  <dcterms:modified xsi:type="dcterms:W3CDTF">2025-12-08T07:58:00Z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0x010100C755A6C9BA68CE4AB413821162CF23DF</vt:lpwstr>
  </property>
</Properties>
</file>